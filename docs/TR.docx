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17252" w14:textId="77777777" w:rsidR="000F16AF" w:rsidRPr="008B38AF" w:rsidRDefault="00DF6FC3">
      <w:pPr>
        <w:jc w:val="center"/>
        <w:rPr>
          <w:b/>
        </w:rPr>
      </w:pPr>
      <w:r w:rsidRPr="008B38AF">
        <w:rPr>
          <w:b/>
        </w:rPr>
        <w:t>Treball de Recerca</w:t>
      </w:r>
    </w:p>
    <w:p w14:paraId="092BB2A5" w14:textId="77777777" w:rsidR="000F16AF" w:rsidRPr="008B38AF" w:rsidRDefault="000F16AF">
      <w:pPr>
        <w:jc w:val="center"/>
        <w:rPr>
          <w:b/>
        </w:rPr>
      </w:pPr>
    </w:p>
    <w:p w14:paraId="6C712B45" w14:textId="77777777" w:rsidR="000F16AF" w:rsidRPr="008B38AF" w:rsidRDefault="000F16AF">
      <w:pPr>
        <w:jc w:val="center"/>
        <w:rPr>
          <w:b/>
        </w:rPr>
      </w:pPr>
    </w:p>
    <w:p w14:paraId="4C95F345" w14:textId="77777777" w:rsidR="000F16AF" w:rsidRPr="008B38AF" w:rsidRDefault="749450DD" w:rsidP="00EE07C6">
      <w:pPr>
        <w:jc w:val="center"/>
        <w:rPr>
          <w:b/>
          <w:sz w:val="60"/>
          <w:szCs w:val="60"/>
        </w:rPr>
      </w:pPr>
      <w:r w:rsidRPr="008B38AF">
        <w:rPr>
          <w:b/>
          <w:sz w:val="60"/>
          <w:szCs w:val="60"/>
        </w:rPr>
        <w:t>TEST DE TURING</w:t>
      </w:r>
    </w:p>
    <w:p w14:paraId="2FA28BFD" w14:textId="77777777" w:rsidR="000F16AF" w:rsidRPr="008B38AF" w:rsidRDefault="000F16AF">
      <w:pPr>
        <w:jc w:val="both"/>
        <w:rPr>
          <w:sz w:val="24"/>
          <w:szCs w:val="24"/>
        </w:rPr>
      </w:pPr>
    </w:p>
    <w:p w14:paraId="09E12E4C" w14:textId="77777777" w:rsidR="000F16AF" w:rsidRPr="008B38AF" w:rsidRDefault="000F16AF">
      <w:pPr>
        <w:jc w:val="both"/>
        <w:rPr>
          <w:b/>
          <w:sz w:val="24"/>
          <w:szCs w:val="24"/>
        </w:rPr>
      </w:pPr>
    </w:p>
    <w:p w14:paraId="1EB9D4BB" w14:textId="77777777" w:rsidR="000F16AF" w:rsidRPr="008B38AF" w:rsidRDefault="000F16AF">
      <w:pPr>
        <w:jc w:val="both"/>
        <w:rPr>
          <w:b/>
          <w:sz w:val="24"/>
          <w:szCs w:val="24"/>
        </w:rPr>
      </w:pPr>
    </w:p>
    <w:p w14:paraId="5A22C979" w14:textId="77777777" w:rsidR="000F16AF" w:rsidRPr="008B38AF" w:rsidRDefault="000F16AF">
      <w:pPr>
        <w:jc w:val="both"/>
        <w:rPr>
          <w:b/>
          <w:sz w:val="24"/>
          <w:szCs w:val="24"/>
        </w:rPr>
      </w:pPr>
    </w:p>
    <w:p w14:paraId="03980200" w14:textId="77777777" w:rsidR="000F16AF" w:rsidRPr="008B38AF" w:rsidRDefault="000F16AF">
      <w:pPr>
        <w:jc w:val="both"/>
        <w:rPr>
          <w:b/>
          <w:sz w:val="24"/>
          <w:szCs w:val="24"/>
        </w:rPr>
      </w:pPr>
    </w:p>
    <w:p w14:paraId="799161B5" w14:textId="77777777" w:rsidR="000F16AF" w:rsidRPr="008B38AF" w:rsidRDefault="000F16AF">
      <w:pPr>
        <w:jc w:val="both"/>
        <w:rPr>
          <w:b/>
          <w:sz w:val="24"/>
          <w:szCs w:val="24"/>
        </w:rPr>
      </w:pPr>
    </w:p>
    <w:p w14:paraId="595E674C" w14:textId="77777777" w:rsidR="000F16AF" w:rsidRPr="008B38AF" w:rsidRDefault="000F16AF">
      <w:pPr>
        <w:jc w:val="both"/>
        <w:rPr>
          <w:b/>
          <w:sz w:val="24"/>
          <w:szCs w:val="24"/>
        </w:rPr>
      </w:pPr>
    </w:p>
    <w:p w14:paraId="15ADA2E8" w14:textId="77777777" w:rsidR="000F16AF" w:rsidRPr="008B38AF" w:rsidRDefault="000F16AF">
      <w:pPr>
        <w:jc w:val="both"/>
        <w:rPr>
          <w:b/>
          <w:sz w:val="24"/>
          <w:szCs w:val="24"/>
        </w:rPr>
      </w:pPr>
    </w:p>
    <w:p w14:paraId="414F5F05" w14:textId="77777777" w:rsidR="000F16AF" w:rsidRPr="008B38AF" w:rsidRDefault="000F16AF">
      <w:pPr>
        <w:jc w:val="both"/>
        <w:rPr>
          <w:b/>
          <w:sz w:val="24"/>
          <w:szCs w:val="24"/>
        </w:rPr>
      </w:pPr>
    </w:p>
    <w:p w14:paraId="1CFD1A43" w14:textId="77777777" w:rsidR="000F16AF" w:rsidRPr="008B38AF" w:rsidRDefault="000F16AF">
      <w:pPr>
        <w:jc w:val="both"/>
        <w:rPr>
          <w:b/>
          <w:sz w:val="24"/>
          <w:szCs w:val="24"/>
        </w:rPr>
      </w:pPr>
    </w:p>
    <w:p w14:paraId="34E52ED8" w14:textId="77777777" w:rsidR="000F16AF" w:rsidRPr="008B38AF" w:rsidRDefault="000F16AF">
      <w:pPr>
        <w:jc w:val="both"/>
        <w:rPr>
          <w:b/>
          <w:sz w:val="24"/>
          <w:szCs w:val="24"/>
        </w:rPr>
      </w:pPr>
    </w:p>
    <w:p w14:paraId="5742D847" w14:textId="77777777" w:rsidR="000F16AF" w:rsidRPr="008B38AF" w:rsidRDefault="000F16AF">
      <w:pPr>
        <w:jc w:val="both"/>
        <w:rPr>
          <w:b/>
          <w:sz w:val="24"/>
          <w:szCs w:val="24"/>
        </w:rPr>
      </w:pPr>
    </w:p>
    <w:p w14:paraId="3A700465" w14:textId="77777777" w:rsidR="000F16AF" w:rsidRPr="008B38AF" w:rsidRDefault="000F16AF">
      <w:pPr>
        <w:jc w:val="both"/>
        <w:rPr>
          <w:b/>
          <w:sz w:val="24"/>
          <w:szCs w:val="24"/>
        </w:rPr>
      </w:pPr>
    </w:p>
    <w:p w14:paraId="7665600B" w14:textId="77777777" w:rsidR="000F16AF" w:rsidRPr="008B38AF" w:rsidRDefault="000F16AF">
      <w:pPr>
        <w:jc w:val="both"/>
        <w:rPr>
          <w:b/>
          <w:sz w:val="24"/>
          <w:szCs w:val="24"/>
        </w:rPr>
      </w:pPr>
    </w:p>
    <w:p w14:paraId="2A227F88" w14:textId="77777777" w:rsidR="000F16AF" w:rsidRPr="008B38AF" w:rsidRDefault="000F16AF">
      <w:pPr>
        <w:jc w:val="both"/>
        <w:rPr>
          <w:b/>
          <w:sz w:val="24"/>
          <w:szCs w:val="24"/>
        </w:rPr>
      </w:pPr>
    </w:p>
    <w:p w14:paraId="08834FDD" w14:textId="77777777" w:rsidR="000F16AF" w:rsidRPr="008B38AF" w:rsidRDefault="000F16AF">
      <w:pPr>
        <w:jc w:val="both"/>
        <w:rPr>
          <w:b/>
          <w:sz w:val="24"/>
          <w:szCs w:val="24"/>
        </w:rPr>
      </w:pPr>
    </w:p>
    <w:p w14:paraId="309B8164" w14:textId="77777777" w:rsidR="000F16AF" w:rsidRPr="008B38AF" w:rsidRDefault="000F16AF">
      <w:pPr>
        <w:jc w:val="both"/>
        <w:rPr>
          <w:b/>
          <w:sz w:val="24"/>
          <w:szCs w:val="24"/>
        </w:rPr>
      </w:pPr>
    </w:p>
    <w:p w14:paraId="58BFA455" w14:textId="77777777" w:rsidR="000F16AF" w:rsidRPr="008B38AF" w:rsidRDefault="000F16AF">
      <w:pPr>
        <w:jc w:val="both"/>
        <w:rPr>
          <w:b/>
          <w:sz w:val="24"/>
          <w:szCs w:val="24"/>
        </w:rPr>
      </w:pPr>
    </w:p>
    <w:p w14:paraId="4B1023E6" w14:textId="77777777" w:rsidR="000F16AF" w:rsidRPr="008B38AF" w:rsidRDefault="000F16AF">
      <w:pPr>
        <w:jc w:val="both"/>
        <w:rPr>
          <w:b/>
          <w:sz w:val="24"/>
          <w:szCs w:val="24"/>
        </w:rPr>
      </w:pPr>
    </w:p>
    <w:p w14:paraId="453E1249" w14:textId="77777777" w:rsidR="000F16AF" w:rsidRPr="008B38AF" w:rsidRDefault="000F16AF">
      <w:pPr>
        <w:jc w:val="both"/>
        <w:rPr>
          <w:b/>
          <w:sz w:val="24"/>
          <w:szCs w:val="24"/>
        </w:rPr>
      </w:pPr>
    </w:p>
    <w:p w14:paraId="79504B4A" w14:textId="77777777" w:rsidR="000F16AF" w:rsidRPr="008B38AF" w:rsidRDefault="000F16AF">
      <w:pPr>
        <w:jc w:val="both"/>
        <w:rPr>
          <w:b/>
          <w:sz w:val="24"/>
          <w:szCs w:val="24"/>
        </w:rPr>
      </w:pPr>
    </w:p>
    <w:p w14:paraId="18654EBF" w14:textId="77777777" w:rsidR="000F16AF" w:rsidRPr="008B38AF" w:rsidRDefault="000F16AF">
      <w:pPr>
        <w:jc w:val="both"/>
        <w:rPr>
          <w:b/>
          <w:sz w:val="24"/>
          <w:szCs w:val="24"/>
        </w:rPr>
      </w:pPr>
    </w:p>
    <w:p w14:paraId="018AA86B" w14:textId="77777777" w:rsidR="000F16AF" w:rsidRPr="008B38AF" w:rsidRDefault="000F16AF">
      <w:pPr>
        <w:jc w:val="both"/>
        <w:rPr>
          <w:b/>
          <w:sz w:val="24"/>
          <w:szCs w:val="24"/>
        </w:rPr>
      </w:pPr>
    </w:p>
    <w:p w14:paraId="3F6BB8BC" w14:textId="77777777" w:rsidR="000F16AF" w:rsidRPr="008B38AF" w:rsidRDefault="000F16AF">
      <w:pPr>
        <w:jc w:val="both"/>
        <w:rPr>
          <w:b/>
          <w:sz w:val="24"/>
          <w:szCs w:val="24"/>
        </w:rPr>
      </w:pPr>
    </w:p>
    <w:p w14:paraId="229AD00D" w14:textId="77777777" w:rsidR="000F16AF" w:rsidRPr="008B38AF" w:rsidRDefault="000F16AF">
      <w:pPr>
        <w:jc w:val="both"/>
        <w:rPr>
          <w:b/>
          <w:sz w:val="24"/>
          <w:szCs w:val="24"/>
        </w:rPr>
      </w:pPr>
    </w:p>
    <w:p w14:paraId="282C5A2A" w14:textId="77777777" w:rsidR="000F16AF" w:rsidRPr="008B38AF" w:rsidRDefault="000F16AF">
      <w:pPr>
        <w:jc w:val="both"/>
        <w:rPr>
          <w:b/>
          <w:sz w:val="24"/>
          <w:szCs w:val="24"/>
        </w:rPr>
      </w:pPr>
    </w:p>
    <w:p w14:paraId="488BD61F" w14:textId="77777777" w:rsidR="000F16AF" w:rsidRPr="008B38AF" w:rsidRDefault="000F16AF">
      <w:pPr>
        <w:jc w:val="both"/>
        <w:rPr>
          <w:b/>
          <w:sz w:val="24"/>
          <w:szCs w:val="24"/>
        </w:rPr>
      </w:pPr>
    </w:p>
    <w:p w14:paraId="37A24D70" w14:textId="77777777" w:rsidR="000F16AF" w:rsidRPr="008B38AF" w:rsidRDefault="000F16AF">
      <w:pPr>
        <w:jc w:val="both"/>
        <w:rPr>
          <w:b/>
          <w:sz w:val="24"/>
          <w:szCs w:val="24"/>
        </w:rPr>
      </w:pPr>
    </w:p>
    <w:p w14:paraId="688183EC" w14:textId="77777777" w:rsidR="000F16AF" w:rsidRPr="008B38AF" w:rsidRDefault="000F16AF">
      <w:pPr>
        <w:jc w:val="both"/>
        <w:rPr>
          <w:b/>
          <w:sz w:val="24"/>
          <w:szCs w:val="24"/>
        </w:rPr>
      </w:pPr>
    </w:p>
    <w:p w14:paraId="4BAEE474" w14:textId="77777777" w:rsidR="000F16AF" w:rsidRPr="008B38AF" w:rsidRDefault="00DF6FC3">
      <w:pPr>
        <w:jc w:val="right"/>
        <w:rPr>
          <w:sz w:val="24"/>
          <w:szCs w:val="24"/>
        </w:rPr>
      </w:pPr>
      <w:r w:rsidRPr="008B38AF">
        <w:rPr>
          <w:sz w:val="24"/>
          <w:szCs w:val="24"/>
        </w:rPr>
        <w:t>ICCIC Batxillerats</w:t>
      </w:r>
    </w:p>
    <w:p w14:paraId="0F7F0950" w14:textId="77777777" w:rsidR="000F16AF" w:rsidRPr="008B38AF" w:rsidRDefault="00DF6FC3">
      <w:pPr>
        <w:jc w:val="right"/>
        <w:rPr>
          <w:sz w:val="24"/>
          <w:szCs w:val="24"/>
        </w:rPr>
      </w:pPr>
      <w:r w:rsidRPr="008B38AF">
        <w:rPr>
          <w:sz w:val="24"/>
          <w:szCs w:val="24"/>
        </w:rPr>
        <w:t>Ignacio Antón Martín</w:t>
      </w:r>
    </w:p>
    <w:p w14:paraId="17950D5E" w14:textId="77777777" w:rsidR="000F16AF" w:rsidRPr="008B38AF" w:rsidRDefault="00DF6FC3">
      <w:pPr>
        <w:jc w:val="right"/>
        <w:rPr>
          <w:sz w:val="24"/>
          <w:szCs w:val="24"/>
        </w:rPr>
      </w:pPr>
      <w:r w:rsidRPr="008B38AF">
        <w:rPr>
          <w:sz w:val="24"/>
          <w:szCs w:val="24"/>
        </w:rPr>
        <w:t>Lucas Díaz López</w:t>
      </w:r>
    </w:p>
    <w:p w14:paraId="4C2E97AE" w14:textId="77777777" w:rsidR="000F16AF" w:rsidRPr="008B38AF" w:rsidRDefault="00DF6FC3">
      <w:pPr>
        <w:jc w:val="right"/>
        <w:rPr>
          <w:sz w:val="24"/>
          <w:szCs w:val="24"/>
        </w:rPr>
      </w:pPr>
      <w:r w:rsidRPr="008B38AF">
        <w:rPr>
          <w:sz w:val="24"/>
          <w:szCs w:val="24"/>
        </w:rPr>
        <w:t>1rF</w:t>
      </w:r>
    </w:p>
    <w:p w14:paraId="327DC175" w14:textId="77777777" w:rsidR="000F16AF" w:rsidRPr="008B38AF" w:rsidRDefault="00DF6FC3">
      <w:pPr>
        <w:jc w:val="right"/>
        <w:rPr>
          <w:sz w:val="24"/>
          <w:szCs w:val="24"/>
        </w:rPr>
      </w:pPr>
      <w:r w:rsidRPr="008B38AF">
        <w:rPr>
          <w:sz w:val="24"/>
          <w:szCs w:val="24"/>
        </w:rPr>
        <w:t>Jordi Borràs</w:t>
      </w:r>
    </w:p>
    <w:p w14:paraId="1D7377C7" w14:textId="77777777" w:rsidR="000F16AF" w:rsidRPr="008B38AF" w:rsidRDefault="00DF6FC3">
      <w:pPr>
        <w:jc w:val="right"/>
        <w:rPr>
          <w:sz w:val="24"/>
          <w:szCs w:val="24"/>
        </w:rPr>
      </w:pPr>
      <w:r w:rsidRPr="008B38AF">
        <w:rPr>
          <w:sz w:val="24"/>
          <w:szCs w:val="24"/>
        </w:rPr>
        <w:t>2022/23</w:t>
      </w:r>
    </w:p>
    <w:p w14:paraId="71C6D1B3" w14:textId="77777777" w:rsidR="000F16AF" w:rsidRPr="008B38AF" w:rsidRDefault="000F16AF">
      <w:pPr>
        <w:jc w:val="center"/>
        <w:rPr>
          <w:b/>
          <w:sz w:val="24"/>
          <w:szCs w:val="24"/>
        </w:rPr>
      </w:pPr>
    </w:p>
    <w:p w14:paraId="7367BA02" w14:textId="77777777" w:rsidR="000F16AF" w:rsidRPr="008B38AF" w:rsidRDefault="000F16AF">
      <w:pPr>
        <w:jc w:val="both"/>
        <w:rPr>
          <w:b/>
          <w:sz w:val="24"/>
          <w:szCs w:val="24"/>
        </w:rPr>
      </w:pPr>
    </w:p>
    <w:p w14:paraId="6D57D3D6" w14:textId="77777777" w:rsidR="000F16AF" w:rsidRPr="008B38AF" w:rsidRDefault="00DF6FC3">
      <w:pPr>
        <w:jc w:val="both"/>
        <w:rPr>
          <w:b/>
          <w:sz w:val="24"/>
          <w:szCs w:val="24"/>
        </w:rPr>
      </w:pPr>
      <w:r w:rsidRPr="008B38AF">
        <w:br w:type="page"/>
      </w:r>
    </w:p>
    <w:p w14:paraId="5D66B559"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INTRODUCCIÓ:</w:t>
      </w:r>
    </w:p>
    <w:p w14:paraId="4847F3DE" w14:textId="77777777" w:rsidR="000F16AF" w:rsidRPr="008B38AF" w:rsidRDefault="000F16AF">
      <w:pPr>
        <w:spacing w:line="360" w:lineRule="auto"/>
        <w:ind w:right="-466"/>
        <w:jc w:val="both"/>
        <w:rPr>
          <w:b/>
          <w:sz w:val="24"/>
          <w:szCs w:val="24"/>
        </w:rPr>
      </w:pPr>
    </w:p>
    <w:p w14:paraId="0B637201" w14:textId="77777777" w:rsidR="000F16AF" w:rsidRPr="008B38AF" w:rsidRDefault="00DF6FC3">
      <w:pPr>
        <w:spacing w:line="360" w:lineRule="auto"/>
        <w:ind w:right="-466" w:firstLine="720"/>
        <w:jc w:val="both"/>
        <w:rPr>
          <w:sz w:val="24"/>
          <w:szCs w:val="24"/>
        </w:rPr>
      </w:pPr>
      <w:r w:rsidRPr="008B38AF">
        <w:rPr>
          <w:b/>
          <w:sz w:val="24"/>
          <w:szCs w:val="24"/>
        </w:rPr>
        <w:t>Objectiu del treball:</w:t>
      </w:r>
    </w:p>
    <w:p w14:paraId="0119487D" w14:textId="77777777" w:rsidR="000F16AF" w:rsidRPr="008B38AF" w:rsidRDefault="000F16AF">
      <w:pPr>
        <w:spacing w:line="360" w:lineRule="auto"/>
        <w:ind w:right="-466"/>
        <w:jc w:val="both"/>
        <w:rPr>
          <w:sz w:val="24"/>
          <w:szCs w:val="24"/>
        </w:rPr>
      </w:pPr>
    </w:p>
    <w:p w14:paraId="41FE98C2" w14:textId="2EE329FD" w:rsidR="000F16AF" w:rsidRPr="008B38AF" w:rsidRDefault="00DF6FC3">
      <w:pPr>
        <w:spacing w:line="360" w:lineRule="auto"/>
        <w:ind w:right="-466"/>
        <w:jc w:val="both"/>
        <w:rPr>
          <w:sz w:val="24"/>
          <w:szCs w:val="24"/>
        </w:rPr>
      </w:pPr>
      <w:r w:rsidRPr="008B38AF">
        <w:rPr>
          <w:sz w:val="24"/>
          <w:szCs w:val="24"/>
        </w:rPr>
        <w:t xml:space="preserve">El següent treball </w:t>
      </w:r>
      <w:r w:rsidR="008F4383" w:rsidRPr="008B38AF">
        <w:rPr>
          <w:sz w:val="24"/>
          <w:szCs w:val="24"/>
        </w:rPr>
        <w:t>pretén</w:t>
      </w:r>
      <w:r w:rsidRPr="008B38AF">
        <w:rPr>
          <w:sz w:val="24"/>
          <w:szCs w:val="24"/>
        </w:rPr>
        <w:t xml:space="preserve"> fer un estudi sobre intel·ligència artificial (IA), centrat en les interaccions d’aquesta amb els éssers humans. L’objectiu principal de l’estudi serà avaluar la capacitat d’un ésser humà per diferenciar entre una IA i un altre ésser humà en sotmetre’l a un exercici.</w:t>
      </w:r>
    </w:p>
    <w:p w14:paraId="5F3730E7" w14:textId="77777777" w:rsidR="000F16AF" w:rsidRPr="008B38AF" w:rsidRDefault="000F16AF">
      <w:pPr>
        <w:spacing w:line="360" w:lineRule="auto"/>
        <w:ind w:right="-466"/>
        <w:jc w:val="both"/>
        <w:rPr>
          <w:sz w:val="24"/>
          <w:szCs w:val="24"/>
        </w:rPr>
      </w:pPr>
    </w:p>
    <w:p w14:paraId="635BFED5" w14:textId="77777777" w:rsidR="000F16AF" w:rsidRPr="008B38AF" w:rsidRDefault="00DF6FC3">
      <w:pPr>
        <w:spacing w:line="360" w:lineRule="auto"/>
        <w:ind w:right="-466"/>
        <w:jc w:val="both"/>
        <w:rPr>
          <w:sz w:val="24"/>
          <w:szCs w:val="24"/>
        </w:rPr>
      </w:pPr>
      <w:r w:rsidRPr="008B38AF">
        <w:rPr>
          <w:sz w:val="24"/>
          <w:szCs w:val="24"/>
        </w:rPr>
        <w:t>Obrim la recerca amb les següents preguntes:</w:t>
      </w:r>
    </w:p>
    <w:p w14:paraId="5B4C2751" w14:textId="77777777" w:rsidR="000F16AF" w:rsidRPr="008B38AF" w:rsidRDefault="000F16AF">
      <w:pPr>
        <w:spacing w:line="360" w:lineRule="auto"/>
        <w:ind w:right="-466"/>
        <w:jc w:val="both"/>
        <w:rPr>
          <w:i/>
          <w:sz w:val="24"/>
          <w:szCs w:val="24"/>
        </w:rPr>
      </w:pPr>
    </w:p>
    <w:p w14:paraId="138D2485" w14:textId="1F721EDA" w:rsidR="000F16AF" w:rsidRPr="008B38AF" w:rsidRDefault="00DF6FC3">
      <w:pPr>
        <w:spacing w:line="360" w:lineRule="auto"/>
        <w:ind w:right="-466"/>
        <w:jc w:val="both"/>
        <w:rPr>
          <w:i/>
          <w:sz w:val="24"/>
          <w:szCs w:val="24"/>
        </w:rPr>
      </w:pPr>
      <w:r w:rsidRPr="008B38AF">
        <w:rPr>
          <w:i/>
          <w:sz w:val="24"/>
          <w:szCs w:val="24"/>
        </w:rPr>
        <w:t xml:space="preserve">Són els humans capaços de diferenciar, a través d’una conversa,  si </w:t>
      </w:r>
      <w:r w:rsidR="008F4383" w:rsidRPr="008B38AF">
        <w:rPr>
          <w:i/>
          <w:sz w:val="24"/>
          <w:szCs w:val="24"/>
        </w:rPr>
        <w:t>interactuant</w:t>
      </w:r>
      <w:r w:rsidRPr="008B38AF">
        <w:rPr>
          <w:i/>
          <w:sz w:val="24"/>
          <w:szCs w:val="24"/>
        </w:rPr>
        <w:t xml:space="preserve"> amb un altre ésser humà o amb una màquina?</w:t>
      </w:r>
    </w:p>
    <w:p w14:paraId="28BED0D8" w14:textId="77777777" w:rsidR="000F16AF" w:rsidRPr="008B38AF" w:rsidRDefault="000F16AF">
      <w:pPr>
        <w:spacing w:line="360" w:lineRule="auto"/>
        <w:ind w:right="-466"/>
        <w:jc w:val="both"/>
        <w:rPr>
          <w:i/>
          <w:sz w:val="24"/>
          <w:szCs w:val="24"/>
        </w:rPr>
      </w:pPr>
    </w:p>
    <w:p w14:paraId="3B5EAFBB" w14:textId="77777777" w:rsidR="000F16AF" w:rsidRPr="008B38AF" w:rsidRDefault="00DF6FC3">
      <w:pPr>
        <w:spacing w:line="360" w:lineRule="auto"/>
        <w:ind w:right="-466"/>
        <w:jc w:val="both"/>
        <w:rPr>
          <w:i/>
          <w:sz w:val="24"/>
          <w:szCs w:val="24"/>
        </w:rPr>
      </w:pPr>
      <w:r w:rsidRPr="008B38AF">
        <w:rPr>
          <w:i/>
          <w:sz w:val="24"/>
          <w:szCs w:val="24"/>
        </w:rPr>
        <w:t xml:space="preserve">És un xatbot entrenat per uns alumnes de batxillerat capaç de superar un test de Turing? </w:t>
      </w:r>
    </w:p>
    <w:p w14:paraId="3A887ACA" w14:textId="77777777" w:rsidR="000F16AF" w:rsidRPr="008B38AF" w:rsidRDefault="000F16AF">
      <w:pPr>
        <w:spacing w:line="360" w:lineRule="auto"/>
        <w:ind w:right="-466"/>
        <w:jc w:val="both"/>
        <w:rPr>
          <w:sz w:val="24"/>
          <w:szCs w:val="24"/>
        </w:rPr>
      </w:pPr>
    </w:p>
    <w:p w14:paraId="20DB79C4" w14:textId="77777777" w:rsidR="000F16AF" w:rsidRPr="008B38AF" w:rsidRDefault="00DF6FC3">
      <w:pPr>
        <w:spacing w:line="360" w:lineRule="auto"/>
        <w:ind w:right="-466"/>
        <w:jc w:val="both"/>
        <w:rPr>
          <w:sz w:val="24"/>
          <w:szCs w:val="24"/>
        </w:rPr>
      </w:pPr>
      <w:r w:rsidRPr="008B38AF">
        <w:rPr>
          <w:sz w:val="24"/>
          <w:szCs w:val="24"/>
        </w:rPr>
        <w:t>Influeix  la quantitat d’entrenament del xatbot en la dificultat del subjecte per esbrinar qui és l’ésser humà i quina la màquina?</w:t>
      </w:r>
    </w:p>
    <w:p w14:paraId="1EDB1AA3" w14:textId="77777777" w:rsidR="000F16AF" w:rsidRPr="008B38AF" w:rsidRDefault="000F16AF">
      <w:pPr>
        <w:spacing w:line="360" w:lineRule="auto"/>
        <w:ind w:right="-466"/>
        <w:jc w:val="both"/>
        <w:rPr>
          <w:sz w:val="24"/>
          <w:szCs w:val="24"/>
          <w:highlight w:val="yellow"/>
        </w:rPr>
      </w:pPr>
    </w:p>
    <w:p w14:paraId="5699AF2A" w14:textId="09DC6615" w:rsidR="000F16AF" w:rsidRPr="008B38AF" w:rsidRDefault="00DF6FC3">
      <w:pPr>
        <w:spacing w:line="360" w:lineRule="auto"/>
        <w:ind w:right="-466"/>
        <w:jc w:val="both"/>
        <w:rPr>
          <w:sz w:val="24"/>
          <w:szCs w:val="24"/>
        </w:rPr>
      </w:pPr>
      <w:r w:rsidRPr="008B38AF">
        <w:rPr>
          <w:sz w:val="24"/>
          <w:szCs w:val="24"/>
        </w:rPr>
        <w:t xml:space="preserve">En el present treball, definirem </w:t>
      </w:r>
      <w:r w:rsidRPr="008B38AF">
        <w:rPr>
          <w:i/>
          <w:sz w:val="24"/>
          <w:szCs w:val="24"/>
        </w:rPr>
        <w:t>xatbot</w:t>
      </w:r>
      <w:r w:rsidRPr="008B38AF">
        <w:rPr>
          <w:sz w:val="24"/>
          <w:szCs w:val="24"/>
        </w:rPr>
        <w:t xml:space="preserve"> com un bot, que mitjançant text, simula mantenir una conversació i entenem com </w:t>
      </w:r>
      <w:r w:rsidRPr="008B38AF">
        <w:rPr>
          <w:i/>
          <w:sz w:val="24"/>
          <w:szCs w:val="24"/>
        </w:rPr>
        <w:t xml:space="preserve">test de </w:t>
      </w:r>
      <w:r w:rsidR="008F4383" w:rsidRPr="008B38AF">
        <w:rPr>
          <w:i/>
          <w:sz w:val="24"/>
          <w:szCs w:val="24"/>
        </w:rPr>
        <w:t>Turing</w:t>
      </w:r>
      <w:r w:rsidRPr="008B38AF">
        <w:rPr>
          <w:sz w:val="24"/>
          <w:szCs w:val="24"/>
        </w:rPr>
        <w:t xml:space="preserve"> a l’examen de la capacitat d’una màquina per exhibir un comportament intel·ligent similar al d’un ésser humà.</w:t>
      </w:r>
    </w:p>
    <w:p w14:paraId="60E1B0D4" w14:textId="77777777" w:rsidR="000F16AF" w:rsidRPr="008B38AF" w:rsidRDefault="000F16AF">
      <w:pPr>
        <w:spacing w:line="360" w:lineRule="auto"/>
        <w:ind w:right="-466"/>
        <w:jc w:val="both"/>
        <w:rPr>
          <w:sz w:val="24"/>
          <w:szCs w:val="24"/>
        </w:rPr>
      </w:pPr>
    </w:p>
    <w:p w14:paraId="4D49954C" w14:textId="77777777" w:rsidR="000F16AF" w:rsidRPr="008B38AF" w:rsidRDefault="00DF6FC3">
      <w:pPr>
        <w:spacing w:line="360" w:lineRule="auto"/>
        <w:ind w:right="-466"/>
        <w:jc w:val="both"/>
        <w:rPr>
          <w:sz w:val="24"/>
          <w:szCs w:val="24"/>
        </w:rPr>
      </w:pPr>
      <w:r w:rsidRPr="008B38AF">
        <w:rPr>
          <w:sz w:val="24"/>
          <w:szCs w:val="24"/>
        </w:rPr>
        <w:t xml:space="preserve">Per respondre-les dividirem la recerca en dues fases. </w:t>
      </w:r>
      <w:r w:rsidRPr="008B38AF">
        <w:rPr>
          <w:sz w:val="24"/>
          <w:szCs w:val="24"/>
        </w:rPr>
        <w:br/>
        <w:t xml:space="preserve">La primera fase serà teòrica i  inclourà l’adquisició de coneixements per tal de poder programar un xatbot i entrenar-lo. A la segona fase sotmetrem el xatbot a una prova pràctica per avaluar si és capaç de superar un test de Turing. Amb el nostre </w:t>
      </w:r>
      <w:r w:rsidRPr="008B38AF">
        <w:rPr>
          <w:i/>
          <w:sz w:val="24"/>
          <w:szCs w:val="24"/>
        </w:rPr>
        <w:t>xatbot</w:t>
      </w:r>
      <w:r w:rsidRPr="008B38AF">
        <w:rPr>
          <w:sz w:val="24"/>
          <w:szCs w:val="24"/>
        </w:rPr>
        <w:t xml:space="preserve"> intentarem respondre les nostres preguntes d’una manera objectiva mitjançant l’experimentació. </w:t>
      </w:r>
    </w:p>
    <w:p w14:paraId="1AF16E1C" w14:textId="77777777" w:rsidR="000F16AF" w:rsidRPr="008B38AF" w:rsidRDefault="000F16AF">
      <w:pPr>
        <w:spacing w:line="360" w:lineRule="auto"/>
        <w:ind w:right="-466"/>
        <w:jc w:val="both"/>
        <w:rPr>
          <w:sz w:val="24"/>
          <w:szCs w:val="24"/>
        </w:rPr>
      </w:pPr>
    </w:p>
    <w:p w14:paraId="3B19F86C" w14:textId="77777777" w:rsidR="000F16AF" w:rsidRPr="008B38AF" w:rsidRDefault="00DF6FC3">
      <w:pPr>
        <w:spacing w:line="360" w:lineRule="auto"/>
        <w:ind w:right="-466"/>
        <w:jc w:val="both"/>
        <w:rPr>
          <w:sz w:val="24"/>
          <w:szCs w:val="24"/>
        </w:rPr>
      </w:pPr>
      <w:r w:rsidRPr="008B38AF">
        <w:rPr>
          <w:sz w:val="24"/>
          <w:szCs w:val="24"/>
        </w:rPr>
        <w:t xml:space="preserve">La nostra hipòtesi és  que </w:t>
      </w:r>
      <w:r w:rsidRPr="008B38AF">
        <w:rPr>
          <w:i/>
          <w:sz w:val="24"/>
          <w:szCs w:val="24"/>
        </w:rPr>
        <w:t>un xatbot entrenat per nosaltres no serà capaç de superar un test de Turing</w:t>
      </w:r>
      <w:r w:rsidRPr="008B38AF">
        <w:rPr>
          <w:sz w:val="24"/>
          <w:szCs w:val="24"/>
        </w:rPr>
        <w:t xml:space="preserve">, és a dir que no podrà fer creure a una persona que està parlant amb un altre ésser humà. </w:t>
      </w:r>
    </w:p>
    <w:p w14:paraId="5DA17BC8" w14:textId="77777777" w:rsidR="0058387E" w:rsidRPr="008B38AF" w:rsidRDefault="0058387E">
      <w:pPr>
        <w:spacing w:line="360" w:lineRule="auto"/>
        <w:ind w:right="-466"/>
        <w:jc w:val="both"/>
        <w:rPr>
          <w:sz w:val="24"/>
          <w:szCs w:val="24"/>
        </w:rPr>
      </w:pPr>
    </w:p>
    <w:p w14:paraId="6E5C0F50" w14:textId="77777777" w:rsidR="000F16AF" w:rsidRPr="008B38AF" w:rsidRDefault="00DF6FC3">
      <w:pPr>
        <w:spacing w:line="360" w:lineRule="auto"/>
        <w:ind w:right="-466"/>
        <w:jc w:val="both"/>
        <w:rPr>
          <w:sz w:val="24"/>
          <w:szCs w:val="24"/>
        </w:rPr>
      </w:pPr>
      <w:r w:rsidRPr="008B38AF">
        <w:rPr>
          <w:sz w:val="24"/>
          <w:szCs w:val="24"/>
        </w:rPr>
        <w:lastRenderedPageBreak/>
        <w:tab/>
      </w:r>
    </w:p>
    <w:p w14:paraId="5CC46639" w14:textId="77777777" w:rsidR="000F16AF" w:rsidRPr="008B38AF" w:rsidRDefault="00DF6FC3">
      <w:pPr>
        <w:spacing w:line="360" w:lineRule="auto"/>
        <w:ind w:right="-466"/>
        <w:jc w:val="both"/>
        <w:rPr>
          <w:b/>
          <w:sz w:val="24"/>
          <w:szCs w:val="24"/>
        </w:rPr>
      </w:pPr>
      <w:r w:rsidRPr="008B38AF">
        <w:rPr>
          <w:sz w:val="24"/>
          <w:szCs w:val="24"/>
        </w:rPr>
        <w:tab/>
      </w:r>
      <w:r w:rsidRPr="008B38AF">
        <w:rPr>
          <w:b/>
          <w:sz w:val="24"/>
          <w:szCs w:val="24"/>
        </w:rPr>
        <w:t>Motivació:</w:t>
      </w:r>
    </w:p>
    <w:p w14:paraId="759283C7" w14:textId="77777777" w:rsidR="000F16AF" w:rsidRPr="008B38AF" w:rsidRDefault="000F16AF">
      <w:pPr>
        <w:spacing w:line="360" w:lineRule="auto"/>
        <w:ind w:right="-466"/>
        <w:jc w:val="both"/>
        <w:rPr>
          <w:b/>
          <w:sz w:val="24"/>
          <w:szCs w:val="24"/>
        </w:rPr>
      </w:pPr>
    </w:p>
    <w:p w14:paraId="10D658CA" w14:textId="77777777" w:rsidR="000F16AF" w:rsidRPr="008B38AF" w:rsidRDefault="00DF6FC3">
      <w:pPr>
        <w:spacing w:line="360" w:lineRule="auto"/>
        <w:ind w:right="-466"/>
        <w:jc w:val="both"/>
        <w:rPr>
          <w:sz w:val="24"/>
          <w:szCs w:val="24"/>
        </w:rPr>
      </w:pPr>
      <w:r w:rsidRPr="008B38AF">
        <w:rPr>
          <w:sz w:val="24"/>
          <w:szCs w:val="24"/>
        </w:rPr>
        <w:t xml:space="preserve">La principal motivació per iniciar i endinsar-nos en aquesta recerca és el fet que a tots dos ens interessa i apassiona el món de la tecnologia i a la vegada tenim inquietuds per l’experimentació. </w:t>
      </w:r>
    </w:p>
    <w:p w14:paraId="0A18FBA7" w14:textId="77777777" w:rsidR="000F16AF" w:rsidRPr="008B38AF" w:rsidRDefault="00DF6FC3">
      <w:pPr>
        <w:spacing w:line="360" w:lineRule="auto"/>
        <w:ind w:right="-466"/>
        <w:jc w:val="both"/>
        <w:rPr>
          <w:sz w:val="24"/>
          <w:szCs w:val="24"/>
        </w:rPr>
      </w:pPr>
      <w:r w:rsidRPr="008B38AF">
        <w:rPr>
          <w:sz w:val="24"/>
          <w:szCs w:val="24"/>
        </w:rPr>
        <w:t>La nostra necessitat d’aplicar allò que coneixem de forma teòrica és la que ens ha portat a dissenyar un treball amb un alt contingut pràctic.</w:t>
      </w:r>
    </w:p>
    <w:p w14:paraId="7B7AE6F8" w14:textId="77777777" w:rsidR="000F16AF" w:rsidRPr="008B38AF" w:rsidRDefault="000F16AF">
      <w:pPr>
        <w:spacing w:line="360" w:lineRule="auto"/>
        <w:ind w:left="720" w:right="-466"/>
        <w:jc w:val="both"/>
        <w:rPr>
          <w:b/>
          <w:sz w:val="24"/>
          <w:szCs w:val="24"/>
        </w:rPr>
      </w:pPr>
    </w:p>
    <w:p w14:paraId="34FBA5DD" w14:textId="77777777" w:rsidR="000F16AF" w:rsidRPr="008B38AF" w:rsidRDefault="00DF6FC3">
      <w:pPr>
        <w:spacing w:line="360" w:lineRule="auto"/>
        <w:ind w:left="720" w:right="-466"/>
        <w:jc w:val="both"/>
        <w:rPr>
          <w:sz w:val="24"/>
          <w:szCs w:val="24"/>
        </w:rPr>
      </w:pPr>
      <w:r w:rsidRPr="008B38AF">
        <w:rPr>
          <w:b/>
          <w:sz w:val="24"/>
          <w:szCs w:val="24"/>
        </w:rPr>
        <w:t>Rellevància:</w:t>
      </w:r>
      <w:r w:rsidRPr="008B38AF">
        <w:rPr>
          <w:sz w:val="24"/>
          <w:szCs w:val="24"/>
        </w:rPr>
        <w:t xml:space="preserve"> </w:t>
      </w:r>
    </w:p>
    <w:p w14:paraId="3516ED2C" w14:textId="77777777" w:rsidR="000F16AF" w:rsidRPr="008B38AF" w:rsidRDefault="000F16AF">
      <w:pPr>
        <w:spacing w:line="360" w:lineRule="auto"/>
        <w:ind w:left="720" w:right="-466"/>
        <w:jc w:val="both"/>
        <w:rPr>
          <w:sz w:val="24"/>
          <w:szCs w:val="24"/>
        </w:rPr>
      </w:pPr>
    </w:p>
    <w:p w14:paraId="4B957B50" w14:textId="77777777" w:rsidR="000F16AF" w:rsidRPr="008B38AF" w:rsidRDefault="00DF6FC3">
      <w:pPr>
        <w:spacing w:line="360" w:lineRule="auto"/>
        <w:ind w:right="-466"/>
        <w:jc w:val="both"/>
        <w:rPr>
          <w:sz w:val="24"/>
          <w:szCs w:val="24"/>
        </w:rPr>
      </w:pPr>
      <w:r w:rsidRPr="008B38AF">
        <w:rPr>
          <w:sz w:val="24"/>
          <w:szCs w:val="24"/>
        </w:rPr>
        <w:t>Pensem que el tema del nostre treball de recerca té una rellevància científica (perquè segueix el mètode científic), tecnològica (perquè aborda una qüestió que està revolucionant el món tecnològic actual) i informàtica (perquè implica programar un xatbot propi)</w:t>
      </w:r>
    </w:p>
    <w:p w14:paraId="40A88D18" w14:textId="77777777" w:rsidR="000F16AF" w:rsidRPr="008B38AF" w:rsidRDefault="00DF6FC3">
      <w:pPr>
        <w:spacing w:line="360" w:lineRule="auto"/>
        <w:ind w:right="-466"/>
        <w:jc w:val="both"/>
        <w:rPr>
          <w:b/>
          <w:sz w:val="24"/>
          <w:szCs w:val="24"/>
        </w:rPr>
      </w:pPr>
      <w:r w:rsidRPr="008B38AF">
        <w:rPr>
          <w:sz w:val="24"/>
          <w:szCs w:val="24"/>
        </w:rPr>
        <w:t xml:space="preserve">Però, per una altra banda, també pensem que pot tenir rellevància en un àmbit social i filosòfic, perquè planteja un debat no resolt sobre si les intel·ligències artificials són capaces o no de substituir als éssers humans en qualsevol àmbit. </w:t>
      </w:r>
    </w:p>
    <w:p w14:paraId="1D39B42D" w14:textId="77777777" w:rsidR="000F16AF" w:rsidRPr="008B38AF" w:rsidRDefault="000F16AF">
      <w:pPr>
        <w:spacing w:line="360" w:lineRule="auto"/>
        <w:ind w:right="-466" w:firstLine="720"/>
        <w:jc w:val="both"/>
        <w:rPr>
          <w:b/>
          <w:sz w:val="24"/>
          <w:szCs w:val="24"/>
        </w:rPr>
      </w:pPr>
    </w:p>
    <w:p w14:paraId="49C1EFC0" w14:textId="77777777" w:rsidR="000F16AF" w:rsidRPr="008B38AF" w:rsidRDefault="00DF6FC3">
      <w:pPr>
        <w:spacing w:line="360" w:lineRule="auto"/>
        <w:ind w:right="-466" w:firstLine="720"/>
        <w:jc w:val="both"/>
        <w:rPr>
          <w:b/>
          <w:sz w:val="24"/>
          <w:szCs w:val="24"/>
        </w:rPr>
      </w:pPr>
      <w:r w:rsidRPr="008B38AF">
        <w:br w:type="page"/>
      </w:r>
    </w:p>
    <w:p w14:paraId="30176494"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ESTAT DE LA QÜESTIÓ:</w:t>
      </w:r>
    </w:p>
    <w:p w14:paraId="0C7A54B7" w14:textId="77777777" w:rsidR="000F16AF" w:rsidRPr="008B38AF" w:rsidRDefault="00DF6FC3">
      <w:pPr>
        <w:spacing w:line="360" w:lineRule="auto"/>
        <w:ind w:right="-466"/>
        <w:jc w:val="both"/>
        <w:rPr>
          <w:sz w:val="24"/>
          <w:szCs w:val="24"/>
        </w:rPr>
      </w:pPr>
      <w:r w:rsidRPr="008B38AF">
        <w:rPr>
          <w:sz w:val="24"/>
          <w:szCs w:val="24"/>
        </w:rPr>
        <w:t>En l’actualitat la intel·ligència artificial és una tecnologia molt estudiada i que presenta molta més àrea d’estudi, per això té tantes aplicacions, planejades o que ja estan sent utilitzades. Un dels usos que té més atracció pública són els assistents virtuals, ja que permeten agilitzar i facilitar tasques diàries i tenen un mercat en creixement. També hi és presents en els anuncis, en fer servir xarxes socials, els anuncis que surten a pantalla estan basats en un perfil que ha estat creat sobre nosaltres per una intel·ligència artificial, basat en el que busquem, el que ens agrada i del que parlem.</w:t>
      </w:r>
      <w:r w:rsidRPr="008B38AF">
        <w:rPr>
          <w:sz w:val="24"/>
          <w:szCs w:val="24"/>
          <w:vertAlign w:val="superscript"/>
        </w:rPr>
        <w:footnoteReference w:id="2"/>
      </w:r>
    </w:p>
    <w:p w14:paraId="4C10A6E1" w14:textId="77777777" w:rsidR="000F16AF" w:rsidRPr="008B38AF" w:rsidRDefault="000F16AF">
      <w:pPr>
        <w:spacing w:line="360" w:lineRule="auto"/>
        <w:ind w:right="-466"/>
        <w:jc w:val="both"/>
        <w:rPr>
          <w:sz w:val="24"/>
          <w:szCs w:val="24"/>
        </w:rPr>
      </w:pPr>
    </w:p>
    <w:p w14:paraId="35DEDAA2" w14:textId="6A1F8478" w:rsidR="000F16AF" w:rsidRPr="008B38AF" w:rsidRDefault="00DF6FC3">
      <w:pPr>
        <w:spacing w:line="360" w:lineRule="auto"/>
        <w:ind w:right="-466"/>
        <w:jc w:val="both"/>
        <w:rPr>
          <w:sz w:val="24"/>
          <w:szCs w:val="24"/>
        </w:rPr>
      </w:pPr>
      <w:r w:rsidRPr="008B38AF">
        <w:rPr>
          <w:sz w:val="24"/>
          <w:szCs w:val="24"/>
        </w:rPr>
        <w:t xml:space="preserve">Des del naixement del test de </w:t>
      </w:r>
      <w:r w:rsidR="009B66D5" w:rsidRPr="008B38AF">
        <w:rPr>
          <w:sz w:val="24"/>
          <w:szCs w:val="24"/>
        </w:rPr>
        <w:t>Turing</w:t>
      </w:r>
      <w:r w:rsidRPr="008B38AF">
        <w:rPr>
          <w:sz w:val="24"/>
          <w:szCs w:val="24"/>
        </w:rPr>
        <w:t xml:space="preserve"> les màquines han evolucionat fins a punts que ni tan sols Alan Turing va preveure. Això ha provocat que el test que inicialment es va proposar no sigui tant útil com va ser al moment de la seva creació. Ja que s’han desenvolupat mètodes per els que una màquina és casi indistingible d’un humà en els aspectes que Turing qüestiona, però en altres camps les màquines segueixen sent inferiors als humans.</w:t>
      </w:r>
      <w:r w:rsidRPr="008B38AF">
        <w:rPr>
          <w:sz w:val="24"/>
          <w:szCs w:val="24"/>
          <w:vertAlign w:val="superscript"/>
        </w:rPr>
        <w:footnoteReference w:id="3"/>
      </w:r>
    </w:p>
    <w:p w14:paraId="41764AF9" w14:textId="77777777" w:rsidR="000F16AF" w:rsidRPr="008B38AF" w:rsidRDefault="000F16AF">
      <w:pPr>
        <w:spacing w:line="360" w:lineRule="auto"/>
        <w:ind w:right="-466"/>
        <w:jc w:val="both"/>
        <w:rPr>
          <w:sz w:val="24"/>
          <w:szCs w:val="24"/>
        </w:rPr>
      </w:pPr>
    </w:p>
    <w:p w14:paraId="72270F4A" w14:textId="05BE7CA7" w:rsidR="000F16AF" w:rsidRPr="008B38AF" w:rsidRDefault="00DF6FC3">
      <w:pPr>
        <w:spacing w:line="360" w:lineRule="auto"/>
        <w:ind w:right="-466"/>
        <w:jc w:val="both"/>
        <w:rPr>
          <w:sz w:val="24"/>
          <w:szCs w:val="24"/>
        </w:rPr>
      </w:pPr>
      <w:r w:rsidRPr="008B38AF">
        <w:rPr>
          <w:sz w:val="24"/>
          <w:szCs w:val="24"/>
        </w:rPr>
        <w:t xml:space="preserve">Tot i això, cada any s’estudien a totes les IA disponibles en el mercat  i es fa un estudi respecte als resultats, el </w:t>
      </w:r>
      <w:proofErr w:type="spellStart"/>
      <w:r w:rsidR="00AF6BD7">
        <w:rPr>
          <w:i/>
          <w:sz w:val="24"/>
          <w:szCs w:val="24"/>
        </w:rPr>
        <w:t>Chat</w:t>
      </w:r>
      <w:r w:rsidRPr="008B38AF">
        <w:rPr>
          <w:i/>
          <w:sz w:val="24"/>
          <w:szCs w:val="24"/>
        </w:rPr>
        <w:t>Bot</w:t>
      </w:r>
      <w:proofErr w:type="spellEnd"/>
      <w:r w:rsidRPr="008B38AF">
        <w:rPr>
          <w:i/>
          <w:sz w:val="24"/>
          <w:szCs w:val="24"/>
        </w:rPr>
        <w:t xml:space="preserve"> Report</w:t>
      </w:r>
      <w:r w:rsidRPr="008B38AF">
        <w:rPr>
          <w:i/>
          <w:sz w:val="24"/>
          <w:szCs w:val="24"/>
          <w:vertAlign w:val="superscript"/>
        </w:rPr>
        <w:footnoteReference w:id="4"/>
      </w:r>
      <w:r w:rsidRPr="008B38AF">
        <w:rPr>
          <w:i/>
          <w:sz w:val="24"/>
          <w:szCs w:val="24"/>
        </w:rPr>
        <w:t>.</w:t>
      </w:r>
      <w:r w:rsidR="00AF6BD7">
        <w:rPr>
          <w:i/>
          <w:sz w:val="24"/>
          <w:szCs w:val="24"/>
        </w:rPr>
        <w:t xml:space="preserve"> </w:t>
      </w:r>
      <w:r w:rsidRPr="008B38AF">
        <w:rPr>
          <w:sz w:val="24"/>
          <w:szCs w:val="24"/>
        </w:rPr>
        <w:t xml:space="preserve">En aquest estudi s’analitzen les dades, comparades entre </w:t>
      </w:r>
      <w:proofErr w:type="spellStart"/>
      <w:r w:rsidRPr="008B38AF">
        <w:rPr>
          <w:sz w:val="24"/>
          <w:szCs w:val="24"/>
        </w:rPr>
        <w:t>IAs</w:t>
      </w:r>
      <w:proofErr w:type="spellEnd"/>
      <w:r w:rsidRPr="008B38AF">
        <w:rPr>
          <w:sz w:val="24"/>
          <w:szCs w:val="24"/>
        </w:rPr>
        <w:t xml:space="preserve"> i entre anys passats i es fan prediccions respecte als resultats de l’any vinent. S’analitzen matèries com la inversió en </w:t>
      </w:r>
      <w:proofErr w:type="spellStart"/>
      <w:r w:rsidRPr="008B38AF">
        <w:rPr>
          <w:sz w:val="24"/>
          <w:szCs w:val="24"/>
        </w:rPr>
        <w:t>IAs</w:t>
      </w:r>
      <w:proofErr w:type="spellEnd"/>
      <w:r w:rsidRPr="008B38AF">
        <w:rPr>
          <w:sz w:val="24"/>
          <w:szCs w:val="24"/>
        </w:rPr>
        <w:t xml:space="preserve">, quines regions presenten més evolucions, nous mètodes de processament de dades, la demanda per </w:t>
      </w:r>
      <w:proofErr w:type="spellStart"/>
      <w:r w:rsidRPr="008B38AF">
        <w:rPr>
          <w:sz w:val="24"/>
          <w:szCs w:val="24"/>
        </w:rPr>
        <w:t>IAs</w:t>
      </w:r>
      <w:proofErr w:type="spellEnd"/>
      <w:r w:rsidRPr="008B38AF">
        <w:rPr>
          <w:sz w:val="24"/>
          <w:szCs w:val="24"/>
        </w:rPr>
        <w:t xml:space="preserve">, l’etapa de les </w:t>
      </w:r>
      <w:proofErr w:type="spellStart"/>
      <w:r w:rsidRPr="008B38AF">
        <w:rPr>
          <w:sz w:val="24"/>
          <w:szCs w:val="24"/>
        </w:rPr>
        <w:t>IAs</w:t>
      </w:r>
      <w:proofErr w:type="spellEnd"/>
      <w:r w:rsidRPr="008B38AF">
        <w:rPr>
          <w:sz w:val="24"/>
          <w:szCs w:val="24"/>
        </w:rPr>
        <w:t xml:space="preserve"> (Inici, grans expectatives, depressió, assimilació i recta de productivitat).</w:t>
      </w:r>
    </w:p>
    <w:p w14:paraId="5F828C1B" w14:textId="77777777" w:rsidR="000F16AF" w:rsidRPr="008B38AF" w:rsidRDefault="000F16AF">
      <w:pPr>
        <w:spacing w:line="360" w:lineRule="auto"/>
        <w:ind w:right="-466"/>
        <w:jc w:val="both"/>
        <w:rPr>
          <w:sz w:val="24"/>
          <w:szCs w:val="24"/>
        </w:rPr>
      </w:pPr>
    </w:p>
    <w:p w14:paraId="459F9C8B" w14:textId="205488A1" w:rsidR="0058387E" w:rsidRPr="008B38AF" w:rsidRDefault="00DF6FC3">
      <w:pPr>
        <w:spacing w:line="360" w:lineRule="auto"/>
        <w:ind w:right="-466"/>
        <w:jc w:val="both"/>
        <w:rPr>
          <w:sz w:val="24"/>
          <w:szCs w:val="24"/>
        </w:rPr>
      </w:pPr>
      <w:r w:rsidRPr="008B38AF">
        <w:rPr>
          <w:sz w:val="24"/>
          <w:szCs w:val="24"/>
        </w:rPr>
        <w:t>Recentment, l’11 de juny de 2020, va sortir</w:t>
      </w:r>
      <w:r w:rsidR="009B66D5" w:rsidRPr="008B38AF">
        <w:rPr>
          <w:sz w:val="24"/>
          <w:szCs w:val="24"/>
        </w:rPr>
        <w:t xml:space="preserve"> </w:t>
      </w:r>
      <w:r w:rsidRPr="008B38AF">
        <w:rPr>
          <w:sz w:val="24"/>
          <w:szCs w:val="24"/>
        </w:rPr>
        <w:t>la beta de GPT-3</w:t>
      </w:r>
      <w:r w:rsidRPr="008B38AF">
        <w:rPr>
          <w:sz w:val="24"/>
          <w:szCs w:val="24"/>
          <w:vertAlign w:val="superscript"/>
        </w:rPr>
        <w:footnoteReference w:id="5"/>
      </w:r>
      <w:r w:rsidRPr="008B38AF">
        <w:rPr>
          <w:sz w:val="24"/>
          <w:szCs w:val="24"/>
        </w:rPr>
        <w:t xml:space="preserve">, un nou model de llenguatge que s’utilitza per a generar text que sembla humà, el que també ha provocat un gran impuls en el món dels </w:t>
      </w:r>
      <w:proofErr w:type="spellStart"/>
      <w:r w:rsidRPr="008B38AF">
        <w:rPr>
          <w:sz w:val="24"/>
          <w:szCs w:val="24"/>
        </w:rPr>
        <w:t>xatbots</w:t>
      </w:r>
      <w:proofErr w:type="spellEnd"/>
      <w:r w:rsidRPr="008B38AF">
        <w:rPr>
          <w:sz w:val="24"/>
          <w:szCs w:val="24"/>
        </w:rPr>
        <w:t>, ja que permet reconèixer dades i valorar les similituds entre textos escrits per humans.</w:t>
      </w:r>
    </w:p>
    <w:p w14:paraId="2E45DC53" w14:textId="1DEA6E8B" w:rsidR="000F16AF" w:rsidRPr="008B38AF" w:rsidRDefault="00DF6FC3">
      <w:pPr>
        <w:spacing w:line="360" w:lineRule="auto"/>
        <w:ind w:right="-466"/>
        <w:jc w:val="both"/>
        <w:rPr>
          <w:sz w:val="24"/>
          <w:szCs w:val="24"/>
        </w:rPr>
      </w:pPr>
      <w:r w:rsidRPr="008B38AF">
        <w:rPr>
          <w:sz w:val="24"/>
          <w:szCs w:val="24"/>
        </w:rPr>
        <w:t xml:space="preserve">També s’ha donat, recentment, que un </w:t>
      </w:r>
      <w:proofErr w:type="spellStart"/>
      <w:r w:rsidRPr="008B38AF">
        <w:rPr>
          <w:sz w:val="24"/>
          <w:szCs w:val="24"/>
        </w:rPr>
        <w:t>exempleat</w:t>
      </w:r>
      <w:proofErr w:type="spellEnd"/>
      <w:r w:rsidRPr="008B38AF">
        <w:rPr>
          <w:sz w:val="24"/>
          <w:szCs w:val="24"/>
        </w:rPr>
        <w:t xml:space="preserve"> de </w:t>
      </w:r>
      <w:proofErr w:type="spellStart"/>
      <w:r w:rsidRPr="008B38AF">
        <w:rPr>
          <w:sz w:val="24"/>
          <w:szCs w:val="24"/>
        </w:rPr>
        <w:t>Google</w:t>
      </w:r>
      <w:proofErr w:type="spellEnd"/>
      <w:r w:rsidRPr="008B38AF">
        <w:rPr>
          <w:sz w:val="24"/>
          <w:szCs w:val="24"/>
        </w:rPr>
        <w:t xml:space="preserve"> ha expressat com creu que la IA més avançada de </w:t>
      </w:r>
      <w:proofErr w:type="spellStart"/>
      <w:r w:rsidRPr="008B38AF">
        <w:rPr>
          <w:sz w:val="24"/>
          <w:szCs w:val="24"/>
        </w:rPr>
        <w:t>Google</w:t>
      </w:r>
      <w:proofErr w:type="spellEnd"/>
      <w:r w:rsidRPr="008B38AF">
        <w:rPr>
          <w:sz w:val="24"/>
          <w:szCs w:val="24"/>
        </w:rPr>
        <w:t xml:space="preserve"> (</w:t>
      </w:r>
      <w:proofErr w:type="spellStart"/>
      <w:r w:rsidRPr="008B38AF">
        <w:rPr>
          <w:sz w:val="24"/>
          <w:szCs w:val="24"/>
        </w:rPr>
        <w:t>LaMDA</w:t>
      </w:r>
      <w:proofErr w:type="spellEnd"/>
      <w:r w:rsidRPr="008B38AF">
        <w:rPr>
          <w:sz w:val="24"/>
          <w:szCs w:val="24"/>
        </w:rPr>
        <w:t xml:space="preserve">), té consciència pròpia, que no hi ha res que la </w:t>
      </w:r>
      <w:r w:rsidRPr="008B38AF">
        <w:rPr>
          <w:sz w:val="24"/>
          <w:szCs w:val="24"/>
        </w:rPr>
        <w:lastRenderedPageBreak/>
        <w:t>separi d’una ment humana.</w:t>
      </w:r>
      <w:r w:rsidRPr="008B38AF">
        <w:rPr>
          <w:sz w:val="24"/>
          <w:szCs w:val="24"/>
          <w:vertAlign w:val="superscript"/>
        </w:rPr>
        <w:footnoteReference w:id="6"/>
      </w:r>
      <w:r w:rsidRPr="008B38AF">
        <w:rPr>
          <w:sz w:val="24"/>
          <w:szCs w:val="24"/>
        </w:rPr>
        <w:t xml:space="preserve"> Tot i que </w:t>
      </w:r>
      <w:proofErr w:type="spellStart"/>
      <w:r w:rsidRPr="008B38AF">
        <w:rPr>
          <w:sz w:val="24"/>
          <w:szCs w:val="24"/>
        </w:rPr>
        <w:t>Google</w:t>
      </w:r>
      <w:proofErr w:type="spellEnd"/>
      <w:r w:rsidRPr="008B38AF">
        <w:rPr>
          <w:sz w:val="24"/>
          <w:szCs w:val="24"/>
        </w:rPr>
        <w:t xml:space="preserve"> ha desmentit aquesta pretensió, dient que simplement l’han entrenat amb bilions de converses, i que només imita molt bé la parla humana, però que no l'entén.</w:t>
      </w:r>
      <w:r w:rsidRPr="008B38AF">
        <w:br w:type="page"/>
      </w:r>
    </w:p>
    <w:p w14:paraId="492220F0"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MARC TEÒRIC:</w:t>
      </w:r>
    </w:p>
    <w:p w14:paraId="3D566749" w14:textId="77777777" w:rsidR="000F16AF" w:rsidRPr="008B38AF" w:rsidRDefault="000F16AF">
      <w:pPr>
        <w:spacing w:line="360" w:lineRule="auto"/>
        <w:ind w:right="-466"/>
        <w:jc w:val="both"/>
        <w:rPr>
          <w:b/>
          <w:sz w:val="24"/>
          <w:szCs w:val="24"/>
        </w:rPr>
      </w:pPr>
    </w:p>
    <w:p w14:paraId="36C53C07" w14:textId="77777777" w:rsidR="000F16AF" w:rsidRPr="008B38AF" w:rsidRDefault="00DF6FC3">
      <w:pPr>
        <w:spacing w:line="360" w:lineRule="auto"/>
        <w:ind w:right="-466"/>
        <w:jc w:val="both"/>
        <w:rPr>
          <w:sz w:val="24"/>
          <w:szCs w:val="24"/>
        </w:rPr>
      </w:pPr>
      <w:r w:rsidRPr="008B38AF">
        <w:rPr>
          <w:sz w:val="24"/>
          <w:szCs w:val="24"/>
        </w:rPr>
        <w:t xml:space="preserve">Per entendre el funcionament del nostre treball, començarem definint alguns conceptes: </w:t>
      </w:r>
    </w:p>
    <w:p w14:paraId="479CB095" w14:textId="77777777" w:rsidR="000F16AF" w:rsidRPr="008B38AF" w:rsidRDefault="000F16AF">
      <w:pPr>
        <w:spacing w:line="360" w:lineRule="auto"/>
        <w:ind w:right="-466" w:firstLine="720"/>
        <w:jc w:val="both"/>
        <w:rPr>
          <w:b/>
          <w:sz w:val="24"/>
          <w:szCs w:val="24"/>
        </w:rPr>
      </w:pPr>
    </w:p>
    <w:p w14:paraId="612F2E60" w14:textId="77777777" w:rsidR="000F16AF" w:rsidRPr="008B38AF" w:rsidRDefault="00DF6FC3">
      <w:pPr>
        <w:numPr>
          <w:ilvl w:val="0"/>
          <w:numId w:val="6"/>
        </w:numPr>
        <w:spacing w:line="360" w:lineRule="auto"/>
        <w:ind w:right="-466"/>
        <w:jc w:val="both"/>
        <w:rPr>
          <w:b/>
          <w:sz w:val="24"/>
          <w:szCs w:val="24"/>
        </w:rPr>
      </w:pPr>
      <w:r w:rsidRPr="008B38AF">
        <w:rPr>
          <w:b/>
          <w:sz w:val="24"/>
          <w:szCs w:val="24"/>
        </w:rPr>
        <w:t>IA</w:t>
      </w:r>
    </w:p>
    <w:p w14:paraId="6A130871" w14:textId="77777777" w:rsidR="000F16AF" w:rsidRPr="008B38AF" w:rsidRDefault="00DF6FC3">
      <w:pPr>
        <w:spacing w:line="360" w:lineRule="auto"/>
        <w:ind w:right="-466"/>
        <w:jc w:val="both"/>
        <w:rPr>
          <w:color w:val="202122"/>
          <w:sz w:val="24"/>
          <w:szCs w:val="24"/>
        </w:rPr>
      </w:pPr>
      <w:r w:rsidRPr="008B38AF">
        <w:rPr>
          <w:color w:val="202122"/>
          <w:sz w:val="24"/>
          <w:szCs w:val="24"/>
        </w:rPr>
        <w:t xml:space="preserve">Actualment, segons François </w:t>
      </w:r>
      <w:proofErr w:type="spellStart"/>
      <w:r w:rsidRPr="008B38AF">
        <w:rPr>
          <w:color w:val="202122"/>
          <w:sz w:val="24"/>
          <w:szCs w:val="24"/>
        </w:rPr>
        <w:t>Chollet</w:t>
      </w:r>
      <w:proofErr w:type="spellEnd"/>
      <w:r w:rsidRPr="008B38AF">
        <w:rPr>
          <w:color w:val="202122"/>
          <w:sz w:val="24"/>
          <w:szCs w:val="24"/>
          <w:vertAlign w:val="superscript"/>
        </w:rPr>
        <w:footnoteReference w:id="7"/>
      </w:r>
      <w:r w:rsidRPr="008B38AF">
        <w:rPr>
          <w:color w:val="202122"/>
          <w:sz w:val="24"/>
          <w:szCs w:val="24"/>
        </w:rPr>
        <w:t>, el concepte d’intel·ligència artificial és atribuït a la capacitat d'un sistema per adaptar-se i improvisar en un nou entorn, per generalitzar el seu coneixement i aplicar-lo a escenaris desconeguts.</w:t>
      </w:r>
      <w:r w:rsidRPr="008B38AF">
        <w:rPr>
          <w:color w:val="202122"/>
          <w:sz w:val="24"/>
          <w:szCs w:val="24"/>
          <w:vertAlign w:val="superscript"/>
        </w:rPr>
        <w:footnoteReference w:id="8"/>
      </w:r>
      <w:r w:rsidRPr="008B38AF">
        <w:rPr>
          <w:color w:val="202122"/>
          <w:sz w:val="24"/>
          <w:szCs w:val="24"/>
        </w:rPr>
        <w:t>Els sistemes d’ IA solen demostrar alguns dels comportaments associats a la intel·ligència humana com: planificació, aprenentatge, raonament, resolució de problemes, representació del coneixement, percepció, moviment i manipulació i, en menor mesura, intel·ligència social i creativitat.</w:t>
      </w:r>
      <w:r w:rsidRPr="008B38AF">
        <w:rPr>
          <w:color w:val="0E1318"/>
          <w:highlight w:val="white"/>
        </w:rPr>
        <w:t>⁴</w:t>
      </w:r>
    </w:p>
    <w:p w14:paraId="7737C2A5" w14:textId="77777777" w:rsidR="000F16AF" w:rsidRPr="008B38AF" w:rsidRDefault="000F16AF">
      <w:pPr>
        <w:spacing w:line="360" w:lineRule="auto"/>
        <w:ind w:left="1440" w:right="-466"/>
        <w:jc w:val="both"/>
        <w:rPr>
          <w:b/>
          <w:sz w:val="24"/>
          <w:szCs w:val="24"/>
        </w:rPr>
      </w:pPr>
    </w:p>
    <w:p w14:paraId="31332DDA" w14:textId="77777777" w:rsidR="000F16AF" w:rsidRPr="008B38AF" w:rsidRDefault="00DF6FC3">
      <w:pPr>
        <w:numPr>
          <w:ilvl w:val="0"/>
          <w:numId w:val="6"/>
        </w:numPr>
        <w:spacing w:line="360" w:lineRule="auto"/>
        <w:ind w:right="-466"/>
        <w:jc w:val="both"/>
        <w:rPr>
          <w:b/>
          <w:sz w:val="24"/>
          <w:szCs w:val="24"/>
        </w:rPr>
      </w:pPr>
      <w:r w:rsidRPr="008B38AF">
        <w:rPr>
          <w:b/>
          <w:sz w:val="24"/>
          <w:szCs w:val="24"/>
        </w:rPr>
        <w:t>Xarxes neuronals</w:t>
      </w:r>
    </w:p>
    <w:p w14:paraId="4A3C22BC" w14:textId="77777777" w:rsidR="00AF6BD7" w:rsidRDefault="00DF6FC3" w:rsidP="00AF6BD7">
      <w:pPr>
        <w:spacing w:line="360" w:lineRule="auto"/>
        <w:ind w:right="-466"/>
        <w:jc w:val="both"/>
        <w:rPr>
          <w:color w:val="202122"/>
          <w:sz w:val="24"/>
          <w:szCs w:val="24"/>
        </w:rPr>
      </w:pPr>
      <w:r w:rsidRPr="008B38AF">
        <w:rPr>
          <w:color w:val="202122"/>
          <w:sz w:val="24"/>
          <w:szCs w:val="24"/>
        </w:rPr>
        <w:t xml:space="preserve">Les xarxes neuronals són un mitjà de fer </w:t>
      </w:r>
      <w:proofErr w:type="spellStart"/>
      <w:r w:rsidRPr="008B38AF">
        <w:rPr>
          <w:i/>
          <w:color w:val="202122"/>
          <w:sz w:val="24"/>
          <w:szCs w:val="24"/>
        </w:rPr>
        <w:t>machine</w:t>
      </w:r>
      <w:proofErr w:type="spellEnd"/>
      <w:r w:rsidRPr="008B38AF">
        <w:rPr>
          <w:i/>
          <w:color w:val="202122"/>
          <w:sz w:val="24"/>
          <w:szCs w:val="24"/>
        </w:rPr>
        <w:t xml:space="preserve"> </w:t>
      </w:r>
      <w:proofErr w:type="spellStart"/>
      <w:r w:rsidRPr="008B38AF">
        <w:rPr>
          <w:i/>
          <w:color w:val="202122"/>
          <w:sz w:val="24"/>
          <w:szCs w:val="24"/>
        </w:rPr>
        <w:t>learning</w:t>
      </w:r>
      <w:proofErr w:type="spellEnd"/>
      <w:r w:rsidRPr="008B38AF">
        <w:rPr>
          <w:color w:val="202122"/>
          <w:sz w:val="24"/>
          <w:szCs w:val="24"/>
        </w:rPr>
        <w:t xml:space="preserve">, en què un ordinador aprèn a dur a terme alguna tasca analitzant exemples d’entrenament. Per exemple, un sistema de reconeixement d'objectes podria ser entrenat amb milers d'imatges etiquetades de cotxes, cases, etc., i trobaria patrons visuals en les imatges que es correlacionen sistemàticament </w:t>
      </w:r>
    </w:p>
    <w:p w14:paraId="1372CC0E" w14:textId="02D0BF7E" w:rsidR="000F16AF" w:rsidRDefault="00DF6FC3" w:rsidP="00AF6BD7">
      <w:pPr>
        <w:spacing w:line="360" w:lineRule="auto"/>
        <w:ind w:right="-466"/>
        <w:rPr>
          <w:color w:val="202122"/>
          <w:sz w:val="24"/>
          <w:szCs w:val="24"/>
        </w:rPr>
      </w:pPr>
      <w:r w:rsidRPr="008B38AF">
        <w:rPr>
          <w:color w:val="202122"/>
          <w:sz w:val="24"/>
          <w:szCs w:val="24"/>
        </w:rPr>
        <w:t>amb etiquetes</w:t>
      </w:r>
      <w:r w:rsidR="00AF6BD7">
        <w:rPr>
          <w:color w:val="202122"/>
          <w:sz w:val="24"/>
          <w:szCs w:val="24"/>
        </w:rPr>
        <w:t xml:space="preserve"> </w:t>
      </w:r>
      <w:r w:rsidRPr="008B38AF">
        <w:rPr>
          <w:color w:val="202122"/>
          <w:sz w:val="24"/>
          <w:szCs w:val="24"/>
        </w:rPr>
        <w:t>particulars</w:t>
      </w:r>
      <w:r w:rsidR="00AF6BD7">
        <w:rPr>
          <w:color w:val="202122"/>
          <w:sz w:val="24"/>
          <w:szCs w:val="24"/>
        </w:rPr>
        <w:t>.</w:t>
      </w:r>
      <w:r w:rsidRPr="008B38AF">
        <w:rPr>
          <w:color w:val="202122"/>
          <w:sz w:val="24"/>
          <w:szCs w:val="24"/>
        </w:rPr>
        <w:br/>
      </w:r>
      <w:r w:rsidRPr="008B38AF">
        <w:rPr>
          <w:color w:val="202122"/>
          <w:sz w:val="24"/>
          <w:szCs w:val="24"/>
        </w:rPr>
        <w:br/>
        <w:t>Una xarxa neuronal consisteix en milers o fins i tot milions de nodes de processament simples que estan densament interconnectats. Un node individual hauria d'estar connectat a nodes d’una capa inferior, per on rep la informació, i a nodes d’una capa superior, cap on envia la informació. Seguint aquest sistema de capes la informació passa de tal manera que es mou a través d'elles en només una direcció</w:t>
      </w:r>
      <w:r w:rsidR="00AF6BD7">
        <w:rPr>
          <w:color w:val="202122"/>
          <w:sz w:val="24"/>
          <w:szCs w:val="24"/>
        </w:rPr>
        <w:t>.</w:t>
      </w:r>
    </w:p>
    <w:p w14:paraId="5141C97F" w14:textId="77777777" w:rsidR="00AF6BD7" w:rsidRPr="008B38AF" w:rsidRDefault="00AF6BD7" w:rsidP="00AF6BD7">
      <w:pPr>
        <w:spacing w:line="360" w:lineRule="auto"/>
        <w:ind w:right="-466"/>
        <w:rPr>
          <w:color w:val="202122"/>
          <w:sz w:val="24"/>
          <w:szCs w:val="24"/>
        </w:rPr>
      </w:pPr>
    </w:p>
    <w:p w14:paraId="360AEFFB" w14:textId="77777777" w:rsidR="000F16AF" w:rsidRPr="008B38AF" w:rsidRDefault="00DF6FC3">
      <w:pPr>
        <w:spacing w:line="360" w:lineRule="auto"/>
        <w:ind w:right="-466"/>
        <w:jc w:val="both"/>
        <w:rPr>
          <w:sz w:val="24"/>
          <w:szCs w:val="24"/>
        </w:rPr>
      </w:pPr>
      <w:r w:rsidRPr="008B38AF">
        <w:rPr>
          <w:sz w:val="24"/>
          <w:szCs w:val="24"/>
        </w:rPr>
        <w:t>Per cada connexió de nodes s’atribueix un valor anomenat ‘pes’. Quan la xarxa està en funcionament, el node en qüestió rep un valor d’informació el qual es multiplica pel ‘pes’. El producte final es compara amb un valor llindar, si el producte és inferior a aquest el node no passarà informació, si és superior el node enviarà el producte a capes superiors.</w:t>
      </w:r>
    </w:p>
    <w:p w14:paraId="5CA5412E" w14:textId="043FC83D" w:rsidR="000F16AF" w:rsidRPr="008B38AF" w:rsidRDefault="00DF6FC3">
      <w:pPr>
        <w:spacing w:line="360" w:lineRule="auto"/>
        <w:ind w:right="-466"/>
        <w:jc w:val="both"/>
        <w:rPr>
          <w:b/>
          <w:sz w:val="24"/>
          <w:szCs w:val="24"/>
        </w:rPr>
      </w:pPr>
      <w:r w:rsidRPr="008B38AF">
        <w:rPr>
          <w:sz w:val="24"/>
          <w:szCs w:val="24"/>
        </w:rPr>
        <w:lastRenderedPageBreak/>
        <w:t>Quan una xarxa neuronal està en procés d’entrenament, els ‘pesos’ i els valors llindars inicialment són aleatoris. Entrenant s’alimenta amb informació la capa més baixa de la xarxa</w:t>
      </w:r>
      <w:r w:rsidR="00AF6BD7">
        <w:rPr>
          <w:sz w:val="24"/>
          <w:szCs w:val="24"/>
        </w:rPr>
        <w:t xml:space="preserve"> </w:t>
      </w:r>
      <w:r w:rsidRPr="008B38AF">
        <w:rPr>
          <w:sz w:val="24"/>
          <w:szCs w:val="24"/>
        </w:rPr>
        <w:t>(capa d’entrada), i la informació sortirà per l’última capa ( capa de sortida), radicalment canviada. Constantment, s’ajusten els ‘pesos’ i els valors llindars fins que els resultats obtinguts siguin semblants.</w:t>
      </w:r>
      <w:r w:rsidRPr="008B38AF">
        <w:rPr>
          <w:b/>
          <w:sz w:val="24"/>
          <w:szCs w:val="24"/>
          <w:vertAlign w:val="superscript"/>
        </w:rPr>
        <w:footnoteReference w:id="9"/>
      </w:r>
    </w:p>
    <w:p w14:paraId="4AC2691D" w14:textId="77777777" w:rsidR="000F16AF" w:rsidRPr="008B38AF" w:rsidRDefault="000F16AF">
      <w:pPr>
        <w:spacing w:line="360" w:lineRule="auto"/>
        <w:ind w:left="1440" w:right="-466"/>
        <w:jc w:val="both"/>
        <w:rPr>
          <w:b/>
          <w:sz w:val="24"/>
          <w:szCs w:val="24"/>
        </w:rPr>
      </w:pPr>
    </w:p>
    <w:p w14:paraId="1F474A7D" w14:textId="77777777" w:rsidR="000F16AF" w:rsidRPr="008B38AF" w:rsidRDefault="00DF6FC3">
      <w:pPr>
        <w:numPr>
          <w:ilvl w:val="0"/>
          <w:numId w:val="6"/>
        </w:numPr>
        <w:spacing w:line="360" w:lineRule="auto"/>
        <w:ind w:right="-466"/>
        <w:jc w:val="both"/>
        <w:rPr>
          <w:b/>
          <w:sz w:val="24"/>
          <w:szCs w:val="24"/>
        </w:rPr>
      </w:pPr>
      <w:proofErr w:type="spellStart"/>
      <w:r w:rsidRPr="008B38AF">
        <w:rPr>
          <w:b/>
          <w:sz w:val="24"/>
          <w:szCs w:val="24"/>
        </w:rPr>
        <w:t>Tensorflow</w:t>
      </w:r>
      <w:proofErr w:type="spellEnd"/>
    </w:p>
    <w:p w14:paraId="0D0165CB" w14:textId="77777777" w:rsidR="000F16AF" w:rsidRPr="008B38AF" w:rsidRDefault="00DF6FC3">
      <w:pPr>
        <w:spacing w:line="360" w:lineRule="auto"/>
        <w:ind w:right="-466"/>
        <w:jc w:val="both"/>
        <w:rPr>
          <w:sz w:val="24"/>
          <w:szCs w:val="24"/>
        </w:rPr>
      </w:pPr>
      <w:proofErr w:type="spellStart"/>
      <w:r w:rsidRPr="008B38AF">
        <w:rPr>
          <w:sz w:val="24"/>
          <w:szCs w:val="24"/>
        </w:rPr>
        <w:t>Tensorflow</w:t>
      </w:r>
      <w:proofErr w:type="spellEnd"/>
      <w:r w:rsidRPr="008B38AF">
        <w:rPr>
          <w:sz w:val="24"/>
          <w:szCs w:val="24"/>
        </w:rPr>
        <w:t xml:space="preserve"> és una plataforma de codi obert que ofereix biblioteques i recursos de l'àmbit de la IA. </w:t>
      </w:r>
      <w:r w:rsidRPr="008B38AF">
        <w:rPr>
          <w:sz w:val="24"/>
          <w:szCs w:val="24"/>
          <w:vertAlign w:val="superscript"/>
        </w:rPr>
        <w:footnoteReference w:id="10"/>
      </w:r>
    </w:p>
    <w:p w14:paraId="09AAE20F" w14:textId="77777777" w:rsidR="000F16AF" w:rsidRPr="008B38AF" w:rsidRDefault="000F16AF">
      <w:pPr>
        <w:spacing w:line="360" w:lineRule="auto"/>
        <w:ind w:right="-466"/>
        <w:jc w:val="both"/>
        <w:rPr>
          <w:b/>
          <w:sz w:val="24"/>
          <w:szCs w:val="24"/>
        </w:rPr>
      </w:pPr>
    </w:p>
    <w:p w14:paraId="7BAF0D99" w14:textId="77777777" w:rsidR="000F16AF" w:rsidRPr="008B38AF" w:rsidRDefault="000F16AF">
      <w:pPr>
        <w:spacing w:line="360" w:lineRule="auto"/>
        <w:ind w:right="-466"/>
        <w:jc w:val="both"/>
        <w:rPr>
          <w:b/>
          <w:sz w:val="24"/>
          <w:szCs w:val="24"/>
        </w:rPr>
      </w:pPr>
    </w:p>
    <w:p w14:paraId="05A9909C" w14:textId="77777777" w:rsidR="000F16AF" w:rsidRPr="008B38AF" w:rsidRDefault="000F16AF">
      <w:pPr>
        <w:spacing w:line="360" w:lineRule="auto"/>
        <w:ind w:right="-466"/>
        <w:jc w:val="both"/>
        <w:rPr>
          <w:b/>
          <w:sz w:val="24"/>
          <w:szCs w:val="24"/>
        </w:rPr>
      </w:pPr>
    </w:p>
    <w:p w14:paraId="551D650C" w14:textId="77777777" w:rsidR="000F16AF" w:rsidRPr="008B38AF" w:rsidRDefault="000F16AF">
      <w:pPr>
        <w:spacing w:line="360" w:lineRule="auto"/>
        <w:ind w:right="-466"/>
        <w:jc w:val="both"/>
        <w:rPr>
          <w:b/>
          <w:sz w:val="24"/>
          <w:szCs w:val="24"/>
        </w:rPr>
      </w:pPr>
    </w:p>
    <w:p w14:paraId="63BA55EC" w14:textId="77777777" w:rsidR="000F16AF" w:rsidRPr="008B38AF" w:rsidRDefault="000F16AF">
      <w:pPr>
        <w:spacing w:line="360" w:lineRule="auto"/>
        <w:ind w:right="-466"/>
        <w:jc w:val="both"/>
        <w:rPr>
          <w:b/>
          <w:sz w:val="24"/>
          <w:szCs w:val="24"/>
        </w:rPr>
      </w:pPr>
    </w:p>
    <w:p w14:paraId="7E7F3365" w14:textId="77777777" w:rsidR="000F16AF" w:rsidRPr="008B38AF" w:rsidRDefault="000F16AF">
      <w:pPr>
        <w:spacing w:line="360" w:lineRule="auto"/>
        <w:ind w:right="-466"/>
        <w:jc w:val="both"/>
        <w:rPr>
          <w:b/>
          <w:sz w:val="24"/>
          <w:szCs w:val="24"/>
        </w:rPr>
      </w:pPr>
    </w:p>
    <w:p w14:paraId="70E3A2C6" w14:textId="77777777" w:rsidR="000F16AF" w:rsidRPr="008B38AF" w:rsidRDefault="000F16AF">
      <w:pPr>
        <w:spacing w:line="360" w:lineRule="auto"/>
        <w:ind w:right="-466"/>
        <w:jc w:val="both"/>
        <w:rPr>
          <w:b/>
          <w:sz w:val="24"/>
          <w:szCs w:val="24"/>
        </w:rPr>
      </w:pPr>
    </w:p>
    <w:p w14:paraId="67E87426" w14:textId="77777777" w:rsidR="000F16AF" w:rsidRPr="008B38AF" w:rsidRDefault="000F16AF">
      <w:pPr>
        <w:spacing w:line="360" w:lineRule="auto"/>
        <w:ind w:right="-466"/>
        <w:jc w:val="both"/>
        <w:rPr>
          <w:b/>
          <w:sz w:val="24"/>
          <w:szCs w:val="24"/>
        </w:rPr>
      </w:pPr>
    </w:p>
    <w:p w14:paraId="5BBCB723" w14:textId="77777777" w:rsidR="000F16AF" w:rsidRPr="008B38AF" w:rsidRDefault="000F16AF">
      <w:pPr>
        <w:spacing w:line="360" w:lineRule="auto"/>
        <w:ind w:right="-466"/>
        <w:jc w:val="both"/>
        <w:rPr>
          <w:b/>
          <w:sz w:val="24"/>
          <w:szCs w:val="24"/>
        </w:rPr>
      </w:pPr>
    </w:p>
    <w:p w14:paraId="71CA91AE" w14:textId="77777777" w:rsidR="000F16AF" w:rsidRPr="008B38AF" w:rsidRDefault="000F16AF">
      <w:pPr>
        <w:spacing w:line="360" w:lineRule="auto"/>
        <w:ind w:right="-466"/>
        <w:jc w:val="both"/>
        <w:rPr>
          <w:b/>
          <w:sz w:val="24"/>
          <w:szCs w:val="24"/>
        </w:rPr>
      </w:pPr>
    </w:p>
    <w:p w14:paraId="0343A37F" w14:textId="77777777" w:rsidR="000F16AF" w:rsidRPr="008B38AF" w:rsidRDefault="000F16AF">
      <w:pPr>
        <w:spacing w:line="360" w:lineRule="auto"/>
        <w:ind w:right="-466"/>
        <w:jc w:val="both"/>
        <w:rPr>
          <w:b/>
          <w:sz w:val="24"/>
          <w:szCs w:val="24"/>
        </w:rPr>
      </w:pPr>
    </w:p>
    <w:p w14:paraId="54E3E62C" w14:textId="77777777" w:rsidR="000F16AF" w:rsidRPr="008B38AF" w:rsidRDefault="000F16AF">
      <w:pPr>
        <w:spacing w:line="360" w:lineRule="auto"/>
        <w:ind w:right="-466"/>
        <w:jc w:val="both"/>
        <w:rPr>
          <w:b/>
          <w:sz w:val="24"/>
          <w:szCs w:val="24"/>
        </w:rPr>
      </w:pPr>
    </w:p>
    <w:p w14:paraId="4602182D" w14:textId="77777777" w:rsidR="000F16AF" w:rsidRPr="008B38AF" w:rsidRDefault="000F16AF">
      <w:pPr>
        <w:spacing w:line="360" w:lineRule="auto"/>
        <w:ind w:right="-466"/>
        <w:jc w:val="both"/>
        <w:rPr>
          <w:b/>
          <w:sz w:val="24"/>
          <w:szCs w:val="24"/>
        </w:rPr>
      </w:pPr>
    </w:p>
    <w:p w14:paraId="5966604C" w14:textId="77777777" w:rsidR="000F16AF" w:rsidRPr="008B38AF" w:rsidRDefault="000F16AF">
      <w:pPr>
        <w:spacing w:line="360" w:lineRule="auto"/>
        <w:ind w:right="-466"/>
        <w:jc w:val="both"/>
        <w:rPr>
          <w:b/>
          <w:sz w:val="24"/>
          <w:szCs w:val="24"/>
        </w:rPr>
      </w:pPr>
    </w:p>
    <w:p w14:paraId="4789174E" w14:textId="77777777" w:rsidR="000F16AF" w:rsidRPr="008B38AF" w:rsidRDefault="000F16AF">
      <w:pPr>
        <w:spacing w:line="360" w:lineRule="auto"/>
        <w:ind w:right="-466"/>
        <w:jc w:val="both"/>
        <w:rPr>
          <w:b/>
          <w:sz w:val="24"/>
          <w:szCs w:val="24"/>
        </w:rPr>
      </w:pPr>
    </w:p>
    <w:p w14:paraId="714FE10D" w14:textId="77777777" w:rsidR="000F16AF" w:rsidRPr="008B38AF" w:rsidRDefault="000F16AF">
      <w:pPr>
        <w:spacing w:line="360" w:lineRule="auto"/>
        <w:ind w:right="-466"/>
        <w:jc w:val="both"/>
        <w:rPr>
          <w:b/>
          <w:sz w:val="24"/>
          <w:szCs w:val="24"/>
        </w:rPr>
      </w:pPr>
    </w:p>
    <w:p w14:paraId="2079A822" w14:textId="77777777" w:rsidR="000F16AF" w:rsidRPr="008B38AF" w:rsidRDefault="000F16AF">
      <w:pPr>
        <w:spacing w:line="360" w:lineRule="auto"/>
        <w:ind w:right="-466"/>
        <w:jc w:val="both"/>
        <w:rPr>
          <w:b/>
          <w:sz w:val="24"/>
          <w:szCs w:val="24"/>
        </w:rPr>
      </w:pPr>
    </w:p>
    <w:p w14:paraId="7633F64B" w14:textId="77777777" w:rsidR="000F16AF" w:rsidRPr="008B38AF" w:rsidRDefault="000F16AF">
      <w:pPr>
        <w:spacing w:line="360" w:lineRule="auto"/>
        <w:ind w:right="-466"/>
        <w:jc w:val="both"/>
        <w:rPr>
          <w:b/>
          <w:sz w:val="24"/>
          <w:szCs w:val="24"/>
        </w:rPr>
      </w:pPr>
    </w:p>
    <w:p w14:paraId="427C8233" w14:textId="77777777" w:rsidR="000F16AF" w:rsidRPr="008B38AF" w:rsidRDefault="000F16AF">
      <w:pPr>
        <w:spacing w:line="360" w:lineRule="auto"/>
        <w:ind w:right="-466"/>
        <w:jc w:val="both"/>
        <w:rPr>
          <w:b/>
          <w:sz w:val="24"/>
          <w:szCs w:val="24"/>
        </w:rPr>
      </w:pPr>
    </w:p>
    <w:p w14:paraId="3D9BA82F" w14:textId="77777777" w:rsidR="000F16AF" w:rsidRPr="008B38AF" w:rsidRDefault="000F16AF">
      <w:pPr>
        <w:spacing w:line="360" w:lineRule="auto"/>
        <w:ind w:right="-466"/>
        <w:jc w:val="both"/>
        <w:rPr>
          <w:b/>
          <w:sz w:val="24"/>
          <w:szCs w:val="24"/>
        </w:rPr>
      </w:pPr>
    </w:p>
    <w:p w14:paraId="178FDBC2" w14:textId="77777777" w:rsidR="000F16AF" w:rsidRPr="008B38AF" w:rsidRDefault="00DF6FC3" w:rsidP="00AF6BD7">
      <w:pPr>
        <w:spacing w:line="360" w:lineRule="auto"/>
        <w:ind w:right="-466"/>
        <w:rPr>
          <w:b/>
          <w:sz w:val="24"/>
          <w:szCs w:val="24"/>
        </w:rPr>
      </w:pPr>
      <w:r w:rsidRPr="008B38AF">
        <w:rPr>
          <w:b/>
          <w:sz w:val="24"/>
          <w:szCs w:val="24"/>
        </w:rPr>
        <w:lastRenderedPageBreak/>
        <w:t>Com funciona un xatbot RASA?</w:t>
      </w:r>
      <w:r w:rsidRPr="008B38AF">
        <w:rPr>
          <w:b/>
          <w:sz w:val="24"/>
          <w:szCs w:val="24"/>
        </w:rPr>
        <w:br/>
      </w:r>
    </w:p>
    <w:p w14:paraId="5D686E18" w14:textId="0A5467E3" w:rsidR="00AF6BD7" w:rsidRDefault="00DF6FC3" w:rsidP="00AF6BD7">
      <w:pPr>
        <w:spacing w:line="360" w:lineRule="auto"/>
        <w:ind w:right="-466"/>
        <w:rPr>
          <w:sz w:val="24"/>
          <w:szCs w:val="24"/>
        </w:rPr>
      </w:pPr>
      <w:r w:rsidRPr="008B38AF">
        <w:rPr>
          <w:sz w:val="24"/>
          <w:szCs w:val="24"/>
        </w:rPr>
        <w:t>Al nostre experiment farem servir Rasa</w:t>
      </w:r>
      <w:r w:rsidRPr="008B38AF">
        <w:rPr>
          <w:sz w:val="24"/>
          <w:szCs w:val="24"/>
          <w:vertAlign w:val="superscript"/>
        </w:rPr>
        <w:footnoteReference w:id="11"/>
      </w:r>
      <w:r w:rsidRPr="008B38AF">
        <w:rPr>
          <w:sz w:val="24"/>
          <w:szCs w:val="24"/>
        </w:rPr>
        <w:t xml:space="preserve">, </w:t>
      </w:r>
    </w:p>
    <w:p w14:paraId="04EE5C4D" w14:textId="2D241C8F" w:rsidR="000F16AF" w:rsidRPr="008B38AF" w:rsidRDefault="00DF6FC3" w:rsidP="00AF6BD7">
      <w:pPr>
        <w:spacing w:line="360" w:lineRule="auto"/>
        <w:ind w:right="-466"/>
        <w:jc w:val="both"/>
        <w:rPr>
          <w:sz w:val="24"/>
          <w:szCs w:val="24"/>
        </w:rPr>
      </w:pPr>
      <w:r w:rsidRPr="008B38AF">
        <w:rPr>
          <w:sz w:val="24"/>
          <w:szCs w:val="24"/>
        </w:rPr>
        <w:t xml:space="preserve">Rasa és un servei enfocat a la construcció de </w:t>
      </w:r>
      <w:proofErr w:type="spellStart"/>
      <w:r w:rsidRPr="008B38AF">
        <w:rPr>
          <w:sz w:val="24"/>
          <w:szCs w:val="24"/>
        </w:rPr>
        <w:t>xatbots</w:t>
      </w:r>
      <w:proofErr w:type="spellEnd"/>
      <w:r w:rsidRPr="008B38AF">
        <w:rPr>
          <w:sz w:val="24"/>
          <w:szCs w:val="24"/>
        </w:rPr>
        <w:t xml:space="preserve"> mitjançant </w:t>
      </w:r>
      <w:proofErr w:type="spellStart"/>
      <w:r w:rsidRPr="008B38AF">
        <w:rPr>
          <w:sz w:val="24"/>
          <w:szCs w:val="24"/>
        </w:rPr>
        <w:t>python</w:t>
      </w:r>
      <w:proofErr w:type="spellEnd"/>
      <w:r w:rsidRPr="008B38AF">
        <w:rPr>
          <w:sz w:val="24"/>
          <w:szCs w:val="24"/>
        </w:rPr>
        <w:t>, NLU</w:t>
      </w:r>
      <w:r w:rsidRPr="008B38AF">
        <w:rPr>
          <w:sz w:val="24"/>
          <w:szCs w:val="24"/>
          <w:vertAlign w:val="superscript"/>
        </w:rPr>
        <w:footnoteReference w:id="12"/>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i xarxes neuronals extretes de </w:t>
      </w:r>
      <w:proofErr w:type="spellStart"/>
      <w:r w:rsidRPr="008B38AF">
        <w:rPr>
          <w:sz w:val="24"/>
          <w:szCs w:val="24"/>
        </w:rPr>
        <w:t>tensorflow</w:t>
      </w:r>
      <w:proofErr w:type="spellEnd"/>
      <w:r w:rsidRPr="008B38AF">
        <w:rPr>
          <w:sz w:val="24"/>
          <w:szCs w:val="24"/>
        </w:rPr>
        <w:t xml:space="preserve">. </w:t>
      </w:r>
      <w:r w:rsidRPr="008B38AF">
        <w:rPr>
          <w:sz w:val="24"/>
          <w:szCs w:val="24"/>
        </w:rPr>
        <w:br/>
        <w:t>Per entendre el funcionament del nostre xatbot cal entendre alguns principis bàsics que utilitza Rasa:</w:t>
      </w:r>
    </w:p>
    <w:p w14:paraId="475799A3" w14:textId="77777777" w:rsidR="000F16AF" w:rsidRPr="008B38AF" w:rsidRDefault="00DF6FC3">
      <w:pPr>
        <w:spacing w:line="360" w:lineRule="auto"/>
        <w:ind w:right="-466"/>
        <w:jc w:val="both"/>
        <w:rPr>
          <w:sz w:val="24"/>
          <w:szCs w:val="24"/>
        </w:rPr>
      </w:pPr>
      <w:r w:rsidRPr="008B38AF">
        <w:rPr>
          <w:sz w:val="24"/>
          <w:szCs w:val="24"/>
        </w:rPr>
        <w:tab/>
      </w:r>
    </w:p>
    <w:p w14:paraId="06ADEDBE"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NLU</w:t>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w:t>
      </w:r>
      <w:r w:rsidRPr="008B38AF">
        <w:rPr>
          <w:sz w:val="24"/>
          <w:szCs w:val="24"/>
        </w:rPr>
        <w:br/>
      </w:r>
    </w:p>
    <w:p w14:paraId="5986383C" w14:textId="77777777" w:rsidR="000F16AF" w:rsidRPr="008B38AF" w:rsidRDefault="00DF6FC3">
      <w:pPr>
        <w:spacing w:line="360" w:lineRule="auto"/>
        <w:ind w:left="720" w:right="-466"/>
        <w:jc w:val="both"/>
        <w:rPr>
          <w:sz w:val="24"/>
          <w:szCs w:val="24"/>
        </w:rPr>
      </w:pPr>
      <w:r w:rsidRPr="008B38AF">
        <w:rPr>
          <w:sz w:val="24"/>
          <w:szCs w:val="24"/>
        </w:rPr>
        <w:t>El funcionament del xatbot està basat en NLU (és el que en IA s'encarrega de la comprensió lectora d'una màquina). L'objectiu del NLU és entendre el sentit comú de les paraules: com aquestes es comporten, les interaccions lingüístiques entre humans, etc. El programa hauria de ser capaç d'entendre intencions, raonament hipotètic, plans i finalitat en un text.</w:t>
      </w:r>
    </w:p>
    <w:p w14:paraId="0D284811" w14:textId="77777777" w:rsidR="000F16AF" w:rsidRPr="008B38AF" w:rsidRDefault="00DF6FC3">
      <w:pPr>
        <w:spacing w:line="360" w:lineRule="auto"/>
        <w:ind w:left="720" w:right="-466"/>
        <w:jc w:val="both"/>
        <w:rPr>
          <w:sz w:val="24"/>
          <w:szCs w:val="24"/>
        </w:rPr>
      </w:pPr>
      <w:r w:rsidRPr="008B38AF">
        <w:rPr>
          <w:sz w:val="24"/>
          <w:szCs w:val="24"/>
        </w:rPr>
        <w:t>L'enteniment dels textos es fa a través de diferents passos:</w:t>
      </w:r>
    </w:p>
    <w:p w14:paraId="5D6167BA" w14:textId="77777777" w:rsidR="000F16AF" w:rsidRPr="008B38AF" w:rsidRDefault="000F16AF">
      <w:pPr>
        <w:spacing w:line="360" w:lineRule="auto"/>
        <w:ind w:left="720" w:right="-466"/>
        <w:jc w:val="both"/>
        <w:rPr>
          <w:sz w:val="24"/>
          <w:szCs w:val="24"/>
        </w:rPr>
      </w:pPr>
    </w:p>
    <w:p w14:paraId="7CD52335" w14:textId="77777777" w:rsidR="000F16AF" w:rsidRPr="008B38AF" w:rsidRDefault="00DF6FC3">
      <w:pPr>
        <w:numPr>
          <w:ilvl w:val="1"/>
          <w:numId w:val="4"/>
        </w:numPr>
        <w:spacing w:line="360" w:lineRule="auto"/>
        <w:ind w:right="-466"/>
        <w:jc w:val="both"/>
        <w:rPr>
          <w:sz w:val="24"/>
          <w:szCs w:val="24"/>
        </w:rPr>
      </w:pPr>
      <w:proofErr w:type="spellStart"/>
      <w:r w:rsidRPr="008B38AF">
        <w:rPr>
          <w:b/>
          <w:sz w:val="24"/>
          <w:szCs w:val="24"/>
        </w:rPr>
        <w:t>Tokenització</w:t>
      </w:r>
      <w:proofErr w:type="spellEnd"/>
      <w:r w:rsidRPr="008B38AF">
        <w:rPr>
          <w:sz w:val="24"/>
          <w:szCs w:val="24"/>
        </w:rPr>
        <w:t xml:space="preserve">: Separació del text en </w:t>
      </w:r>
      <w:proofErr w:type="spellStart"/>
      <w:r w:rsidRPr="008B38AF">
        <w:rPr>
          <w:sz w:val="24"/>
          <w:szCs w:val="24"/>
        </w:rPr>
        <w:t>tokens</w:t>
      </w:r>
      <w:proofErr w:type="spellEnd"/>
      <w:r w:rsidRPr="008B38AF">
        <w:rPr>
          <w:sz w:val="24"/>
          <w:szCs w:val="24"/>
        </w:rPr>
        <w:t>.</w:t>
      </w:r>
    </w:p>
    <w:p w14:paraId="17B4A3E3" w14:textId="77777777" w:rsidR="000F16AF" w:rsidRPr="008B38AF" w:rsidRDefault="00DF6FC3">
      <w:pPr>
        <w:numPr>
          <w:ilvl w:val="1"/>
          <w:numId w:val="4"/>
        </w:numPr>
        <w:spacing w:line="360" w:lineRule="auto"/>
        <w:ind w:right="-466"/>
        <w:jc w:val="both"/>
        <w:rPr>
          <w:sz w:val="24"/>
          <w:szCs w:val="24"/>
        </w:rPr>
      </w:pPr>
      <w:r w:rsidRPr="008B38AF">
        <w:rPr>
          <w:b/>
          <w:sz w:val="24"/>
          <w:szCs w:val="24"/>
        </w:rPr>
        <w:t>Caracterització</w:t>
      </w:r>
      <w:r w:rsidRPr="008B38AF">
        <w:rPr>
          <w:sz w:val="24"/>
          <w:szCs w:val="24"/>
        </w:rPr>
        <w:t>: Generació d'informació numèrica pels models de</w:t>
      </w:r>
      <w:r w:rsidRPr="008B38AF">
        <w:rPr>
          <w:i/>
          <w:sz w:val="24"/>
          <w:szCs w:val="24"/>
        </w:rPr>
        <w:t xml:space="preserve"> </w:t>
      </w:r>
      <w:proofErr w:type="spellStart"/>
      <w:r w:rsidRPr="008B38AF">
        <w:rPr>
          <w:i/>
          <w:sz w:val="24"/>
          <w:szCs w:val="24"/>
        </w:rPr>
        <w:t>machine</w:t>
      </w:r>
      <w:proofErr w:type="spellEnd"/>
      <w:r w:rsidRPr="008B38AF">
        <w:rPr>
          <w:i/>
          <w:sz w:val="24"/>
          <w:szCs w:val="24"/>
        </w:rPr>
        <w:t xml:space="preserve"> </w:t>
      </w:r>
      <w:proofErr w:type="spellStart"/>
      <w:r w:rsidRPr="008B38AF">
        <w:rPr>
          <w:i/>
          <w:sz w:val="24"/>
          <w:szCs w:val="24"/>
        </w:rPr>
        <w:t>learning</w:t>
      </w:r>
      <w:proofErr w:type="spellEnd"/>
      <w:r w:rsidRPr="008B38AF">
        <w:rPr>
          <w:sz w:val="24"/>
          <w:szCs w:val="24"/>
        </w:rPr>
        <w:t>.</w:t>
      </w:r>
    </w:p>
    <w:p w14:paraId="08000A38" w14:textId="77777777" w:rsidR="000F16AF" w:rsidRPr="008B38AF" w:rsidRDefault="00DF6FC3">
      <w:pPr>
        <w:numPr>
          <w:ilvl w:val="1"/>
          <w:numId w:val="4"/>
        </w:numPr>
        <w:spacing w:line="360" w:lineRule="auto"/>
        <w:ind w:right="-466"/>
        <w:jc w:val="both"/>
        <w:rPr>
          <w:sz w:val="24"/>
          <w:szCs w:val="24"/>
        </w:rPr>
      </w:pPr>
      <w:r w:rsidRPr="008B38AF">
        <w:rPr>
          <w:b/>
          <w:sz w:val="24"/>
          <w:szCs w:val="24"/>
        </w:rPr>
        <w:t>Classificació d'Intencions</w:t>
      </w:r>
      <w:r w:rsidRPr="008B38AF">
        <w:rPr>
          <w:sz w:val="24"/>
          <w:szCs w:val="24"/>
        </w:rPr>
        <w:t xml:space="preserve">: Fent servir els </w:t>
      </w:r>
      <w:proofErr w:type="spellStart"/>
      <w:r w:rsidRPr="008B38AF">
        <w:rPr>
          <w:sz w:val="24"/>
          <w:szCs w:val="24"/>
        </w:rPr>
        <w:t>tokens</w:t>
      </w:r>
      <w:proofErr w:type="spellEnd"/>
      <w:r w:rsidRPr="008B38AF">
        <w:rPr>
          <w:sz w:val="24"/>
          <w:szCs w:val="24"/>
        </w:rPr>
        <w:t xml:space="preserve"> i la informació numèrica s’extreuen les intencions del text.</w:t>
      </w:r>
    </w:p>
    <w:p w14:paraId="0494B627" w14:textId="77777777" w:rsidR="000F16AF" w:rsidRPr="008B38AF" w:rsidRDefault="00DF6FC3">
      <w:pPr>
        <w:numPr>
          <w:ilvl w:val="1"/>
          <w:numId w:val="4"/>
        </w:numPr>
        <w:spacing w:line="360" w:lineRule="auto"/>
        <w:ind w:right="-466"/>
        <w:jc w:val="both"/>
        <w:rPr>
          <w:sz w:val="24"/>
          <w:szCs w:val="24"/>
        </w:rPr>
      </w:pPr>
      <w:r w:rsidRPr="008B38AF">
        <w:rPr>
          <w:b/>
          <w:sz w:val="24"/>
          <w:szCs w:val="24"/>
        </w:rPr>
        <w:t>Extracció d'entitats</w:t>
      </w:r>
      <w:r w:rsidRPr="008B38AF">
        <w:rPr>
          <w:sz w:val="24"/>
          <w:szCs w:val="24"/>
        </w:rPr>
        <w:t>: Extracció de la informació que es vol recordar (noms, correus electrònics, números de telèfon...)</w:t>
      </w:r>
      <w:r w:rsidRPr="008B38AF">
        <w:rPr>
          <w:sz w:val="24"/>
          <w:szCs w:val="24"/>
          <w:vertAlign w:val="superscript"/>
        </w:rPr>
        <w:footnoteReference w:id="13"/>
      </w:r>
    </w:p>
    <w:p w14:paraId="581CA54C" w14:textId="77777777" w:rsidR="000F16AF" w:rsidRPr="008B38AF" w:rsidRDefault="000F16AF">
      <w:pPr>
        <w:spacing w:line="360" w:lineRule="auto"/>
        <w:ind w:left="720" w:right="-466"/>
        <w:jc w:val="both"/>
        <w:rPr>
          <w:sz w:val="24"/>
          <w:szCs w:val="24"/>
        </w:rPr>
      </w:pPr>
    </w:p>
    <w:p w14:paraId="539E13E1" w14:textId="77777777" w:rsidR="00EE07C6" w:rsidRPr="008B38AF" w:rsidRDefault="00EE07C6">
      <w:pPr>
        <w:spacing w:line="360" w:lineRule="auto"/>
        <w:ind w:left="720" w:right="-466"/>
        <w:jc w:val="both"/>
        <w:rPr>
          <w:sz w:val="24"/>
          <w:szCs w:val="24"/>
        </w:rPr>
      </w:pPr>
    </w:p>
    <w:p w14:paraId="6D612FCE" w14:textId="77777777" w:rsidR="00EE07C6" w:rsidRPr="008B38AF" w:rsidRDefault="00EE07C6">
      <w:pPr>
        <w:spacing w:line="360" w:lineRule="auto"/>
        <w:ind w:left="720" w:right="-466"/>
        <w:jc w:val="both"/>
        <w:rPr>
          <w:sz w:val="24"/>
          <w:szCs w:val="24"/>
        </w:rPr>
      </w:pPr>
    </w:p>
    <w:p w14:paraId="2D199267" w14:textId="77777777" w:rsidR="00EE07C6" w:rsidRPr="008B38AF" w:rsidRDefault="00EE07C6">
      <w:pPr>
        <w:spacing w:line="360" w:lineRule="auto"/>
        <w:ind w:left="720" w:right="-466"/>
        <w:jc w:val="both"/>
        <w:rPr>
          <w:sz w:val="24"/>
          <w:szCs w:val="24"/>
        </w:rPr>
      </w:pPr>
    </w:p>
    <w:p w14:paraId="5AFD6B98" w14:textId="77777777" w:rsidR="00EE07C6" w:rsidRPr="008B38AF" w:rsidRDefault="00EE07C6">
      <w:pPr>
        <w:spacing w:line="360" w:lineRule="auto"/>
        <w:ind w:left="720" w:right="-466"/>
        <w:jc w:val="both"/>
        <w:rPr>
          <w:sz w:val="24"/>
          <w:szCs w:val="24"/>
        </w:rPr>
      </w:pPr>
    </w:p>
    <w:p w14:paraId="1EC4B24A" w14:textId="77777777" w:rsidR="00EE07C6" w:rsidRPr="008B38AF" w:rsidRDefault="00EE07C6">
      <w:pPr>
        <w:spacing w:line="360" w:lineRule="auto"/>
        <w:ind w:left="720" w:right="-466"/>
        <w:jc w:val="both"/>
        <w:rPr>
          <w:sz w:val="24"/>
          <w:szCs w:val="24"/>
        </w:rPr>
      </w:pPr>
    </w:p>
    <w:p w14:paraId="2852A212" w14:textId="77777777" w:rsidR="00EE07C6" w:rsidRPr="008B38AF" w:rsidRDefault="00EE07C6">
      <w:pPr>
        <w:spacing w:line="360" w:lineRule="auto"/>
        <w:ind w:left="720" w:right="-466"/>
        <w:jc w:val="both"/>
        <w:rPr>
          <w:sz w:val="24"/>
          <w:szCs w:val="24"/>
        </w:rPr>
      </w:pPr>
    </w:p>
    <w:p w14:paraId="43EB0C9B" w14:textId="77777777" w:rsidR="00EE07C6" w:rsidRPr="008B38AF" w:rsidRDefault="00EE07C6">
      <w:pPr>
        <w:spacing w:line="360" w:lineRule="auto"/>
        <w:ind w:left="720" w:right="-466"/>
        <w:jc w:val="both"/>
        <w:rPr>
          <w:sz w:val="24"/>
          <w:szCs w:val="24"/>
        </w:rPr>
      </w:pPr>
    </w:p>
    <w:p w14:paraId="5DFE381D"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Elements bàsics de RASA:</w:t>
      </w:r>
    </w:p>
    <w:p w14:paraId="42FA4810" w14:textId="1D07FC50" w:rsidR="000F16AF" w:rsidRPr="008B38AF" w:rsidRDefault="00DF6FC3" w:rsidP="00EE07C6">
      <w:pPr>
        <w:spacing w:line="360" w:lineRule="auto"/>
        <w:ind w:left="720" w:right="-466"/>
        <w:jc w:val="both"/>
        <w:rPr>
          <w:sz w:val="24"/>
          <w:szCs w:val="24"/>
        </w:rPr>
      </w:pPr>
      <w:r w:rsidRPr="008B38AF">
        <w:rPr>
          <w:sz w:val="24"/>
          <w:szCs w:val="24"/>
        </w:rPr>
        <w:t>Una vegada conclòs l’enteniment dels textos, el xatbot requereix diferents elements per començar una interacció:</w:t>
      </w:r>
    </w:p>
    <w:p w14:paraId="16AB6628" w14:textId="77777777" w:rsidR="000F16AF" w:rsidRPr="008B38AF" w:rsidRDefault="00DF6FC3">
      <w:pPr>
        <w:numPr>
          <w:ilvl w:val="1"/>
          <w:numId w:val="4"/>
        </w:numPr>
        <w:spacing w:line="360" w:lineRule="auto"/>
        <w:ind w:right="-466"/>
        <w:jc w:val="both"/>
        <w:rPr>
          <w:sz w:val="24"/>
          <w:szCs w:val="24"/>
        </w:rPr>
      </w:pPr>
      <w:r w:rsidRPr="008B38AF">
        <w:rPr>
          <w:b/>
          <w:sz w:val="24"/>
          <w:szCs w:val="24"/>
        </w:rPr>
        <w:t>Intencions</w:t>
      </w:r>
      <w:r w:rsidRPr="008B38AF">
        <w:rPr>
          <w:sz w:val="24"/>
          <w:szCs w:val="24"/>
        </w:rPr>
        <w:t>: Són les intencions dels textos (saludar, acomiadar-se, demanar ajuda…)</w:t>
      </w:r>
      <w:r w:rsidRPr="008B38AF">
        <w:rPr>
          <w:sz w:val="24"/>
          <w:szCs w:val="24"/>
          <w:vertAlign w:val="superscript"/>
        </w:rPr>
        <w:footnoteReference w:id="14"/>
      </w:r>
    </w:p>
    <w:p w14:paraId="487AC5ED" w14:textId="77777777" w:rsidR="000F16AF" w:rsidRPr="008B38AF" w:rsidRDefault="00DF6FC3">
      <w:pPr>
        <w:numPr>
          <w:ilvl w:val="1"/>
          <w:numId w:val="4"/>
        </w:numPr>
        <w:spacing w:line="360" w:lineRule="auto"/>
        <w:ind w:right="-466"/>
        <w:jc w:val="both"/>
        <w:rPr>
          <w:sz w:val="24"/>
          <w:szCs w:val="24"/>
        </w:rPr>
      </w:pPr>
      <w:r w:rsidRPr="008B38AF">
        <w:rPr>
          <w:b/>
          <w:sz w:val="24"/>
          <w:szCs w:val="24"/>
        </w:rPr>
        <w:t>Entitats</w:t>
      </w:r>
      <w:r w:rsidRPr="008B38AF">
        <w:rPr>
          <w:sz w:val="24"/>
          <w:szCs w:val="24"/>
        </w:rPr>
        <w:t>: Informació més rellevant del text, la que cal recordar (noms, correus el</w:t>
      </w:r>
      <w:r w:rsidRPr="008B38AF">
        <w:rPr>
          <w:color w:val="202122"/>
          <w:sz w:val="24"/>
          <w:szCs w:val="24"/>
        </w:rPr>
        <w:t>ectrònics, números de telèfon…)</w:t>
      </w:r>
    </w:p>
    <w:p w14:paraId="2907F42F" w14:textId="3C8450F9"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Respostes</w:t>
      </w:r>
      <w:r w:rsidRPr="008B38AF">
        <w:rPr>
          <w:color w:val="202122"/>
          <w:sz w:val="24"/>
          <w:szCs w:val="24"/>
        </w:rPr>
        <w:t xml:space="preserve">: Les respostes que el </w:t>
      </w:r>
      <w:r w:rsidR="0058387E" w:rsidRPr="008B38AF">
        <w:rPr>
          <w:color w:val="202122"/>
          <w:sz w:val="24"/>
          <w:szCs w:val="24"/>
        </w:rPr>
        <w:t>xatbot</w:t>
      </w:r>
      <w:r w:rsidRPr="008B38AF">
        <w:rPr>
          <w:color w:val="202122"/>
          <w:sz w:val="24"/>
          <w:szCs w:val="24"/>
        </w:rPr>
        <w:t xml:space="preserve"> donarà depenent de les intencions dels missatges.</w:t>
      </w:r>
    </w:p>
    <w:p w14:paraId="312F75CF"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Històries</w:t>
      </w:r>
      <w:r w:rsidRPr="008B38AF">
        <w:rPr>
          <w:color w:val="202122"/>
          <w:sz w:val="24"/>
          <w:szCs w:val="24"/>
        </w:rPr>
        <w:t>: Les històries són converses d'exemple que entrenen al xatbot per respondre correctament depenent del que l'usuari hagi dit anteriorment a la conversa.</w:t>
      </w:r>
    </w:p>
    <w:p w14:paraId="04C74BA9"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Normes</w:t>
      </w:r>
      <w:r w:rsidRPr="008B38AF">
        <w:rPr>
          <w:color w:val="202122"/>
          <w:sz w:val="24"/>
          <w:szCs w:val="24"/>
        </w:rPr>
        <w:t>: Les normes descriuen parts de la conversa que sempre han de seguir el mateix camí, independentment del que s’hagi dit anteriorment a la conversa.</w:t>
      </w:r>
    </w:p>
    <w:p w14:paraId="6CAE547B" w14:textId="77777777" w:rsidR="000F16AF" w:rsidRPr="008B38AF" w:rsidRDefault="000F16AF">
      <w:pPr>
        <w:spacing w:line="360" w:lineRule="auto"/>
        <w:ind w:left="720" w:right="-466"/>
        <w:jc w:val="both"/>
        <w:rPr>
          <w:b/>
          <w:color w:val="202124"/>
          <w:sz w:val="24"/>
          <w:szCs w:val="24"/>
        </w:rPr>
      </w:pPr>
    </w:p>
    <w:p w14:paraId="76EBD476" w14:textId="77777777" w:rsidR="000F16AF" w:rsidRPr="008B38AF" w:rsidRDefault="000F16AF">
      <w:pPr>
        <w:spacing w:line="360" w:lineRule="auto"/>
        <w:ind w:left="720" w:right="-466"/>
        <w:jc w:val="both"/>
        <w:rPr>
          <w:color w:val="202124"/>
          <w:sz w:val="24"/>
          <w:szCs w:val="24"/>
        </w:rPr>
      </w:pPr>
    </w:p>
    <w:p w14:paraId="5042B4B8" w14:textId="77777777" w:rsidR="000F16AF" w:rsidRPr="008B38AF" w:rsidRDefault="00DF6FC3" w:rsidP="00EE07C6">
      <w:pPr>
        <w:numPr>
          <w:ilvl w:val="0"/>
          <w:numId w:val="4"/>
        </w:numPr>
        <w:spacing w:line="360" w:lineRule="auto"/>
        <w:ind w:right="-466"/>
        <w:rPr>
          <w:color w:val="202124"/>
          <w:sz w:val="24"/>
          <w:szCs w:val="24"/>
        </w:rPr>
      </w:pPr>
      <w:r w:rsidRPr="008B38AF">
        <w:rPr>
          <w:color w:val="202124"/>
          <w:sz w:val="24"/>
          <w:szCs w:val="24"/>
          <w:u w:val="single"/>
        </w:rPr>
        <w:t>Entrenament xatbot RASA</w:t>
      </w:r>
      <w:r w:rsidRPr="008B38AF">
        <w:rPr>
          <w:color w:val="202124"/>
          <w:sz w:val="24"/>
          <w:szCs w:val="24"/>
        </w:rPr>
        <w:t xml:space="preserve">: </w:t>
      </w:r>
      <w:r w:rsidRPr="008B38AF">
        <w:rPr>
          <w:color w:val="202124"/>
          <w:sz w:val="24"/>
          <w:szCs w:val="24"/>
        </w:rPr>
        <w:br/>
      </w:r>
    </w:p>
    <w:p w14:paraId="2A1BC871" w14:textId="77777777" w:rsidR="000F16AF" w:rsidRPr="008B38AF" w:rsidRDefault="00DF6FC3">
      <w:pPr>
        <w:spacing w:line="360" w:lineRule="auto"/>
        <w:ind w:left="720" w:right="-466"/>
        <w:jc w:val="both"/>
        <w:rPr>
          <w:color w:val="202124"/>
          <w:sz w:val="24"/>
          <w:szCs w:val="24"/>
        </w:rPr>
      </w:pPr>
      <w:r w:rsidRPr="008B38AF">
        <w:rPr>
          <w:color w:val="202124"/>
          <w:sz w:val="24"/>
          <w:szCs w:val="24"/>
        </w:rPr>
        <w:t>Dins d’un xatbot de Rasa trobem diferents documents en llenguatge YAML</w:t>
      </w:r>
      <w:r w:rsidRPr="008B38AF">
        <w:rPr>
          <w:color w:val="202124"/>
          <w:sz w:val="24"/>
          <w:szCs w:val="24"/>
          <w:vertAlign w:val="superscript"/>
        </w:rPr>
        <w:footnoteReference w:id="15"/>
      </w:r>
      <w:r w:rsidRPr="008B38AF">
        <w:rPr>
          <w:color w:val="202124"/>
          <w:sz w:val="24"/>
          <w:szCs w:val="24"/>
        </w:rPr>
        <w:t xml:space="preserve"> en els quals es troba tota la informació necessària per a l’entrenament del xatbot. Rasa utilitza YAML per gestionar d’una forma ordenada totes les dades d’entrenament. D’aquests documents cal destacar-ne: </w:t>
      </w:r>
      <w:proofErr w:type="spellStart"/>
      <w:r w:rsidRPr="008B38AF">
        <w:rPr>
          <w:color w:val="202124"/>
          <w:sz w:val="24"/>
          <w:szCs w:val="24"/>
        </w:rPr>
        <w:t>domain.yml</w:t>
      </w:r>
      <w:proofErr w:type="spellEnd"/>
      <w:r w:rsidRPr="008B38AF">
        <w:rPr>
          <w:color w:val="202124"/>
          <w:sz w:val="24"/>
          <w:szCs w:val="24"/>
        </w:rPr>
        <w:t xml:space="preserve">, </w:t>
      </w:r>
      <w:proofErr w:type="spellStart"/>
      <w:r w:rsidRPr="008B38AF">
        <w:rPr>
          <w:color w:val="202124"/>
          <w:sz w:val="24"/>
          <w:szCs w:val="24"/>
        </w:rPr>
        <w:t>nlu.yml</w:t>
      </w:r>
      <w:proofErr w:type="spellEnd"/>
      <w:r w:rsidRPr="008B38AF">
        <w:rPr>
          <w:color w:val="202124"/>
          <w:sz w:val="24"/>
          <w:szCs w:val="24"/>
        </w:rPr>
        <w:t xml:space="preserve">, </w:t>
      </w:r>
      <w:proofErr w:type="spellStart"/>
      <w:r w:rsidRPr="008B38AF">
        <w:rPr>
          <w:color w:val="202124"/>
          <w:sz w:val="24"/>
          <w:szCs w:val="24"/>
        </w:rPr>
        <w:t>rules.yml</w:t>
      </w:r>
      <w:proofErr w:type="spellEnd"/>
      <w:r w:rsidRPr="008B38AF">
        <w:rPr>
          <w:color w:val="202124"/>
          <w:sz w:val="24"/>
          <w:szCs w:val="24"/>
        </w:rPr>
        <w:t xml:space="preserve">, </w:t>
      </w:r>
      <w:proofErr w:type="spellStart"/>
      <w:r w:rsidRPr="008B38AF">
        <w:rPr>
          <w:color w:val="202124"/>
          <w:sz w:val="24"/>
          <w:szCs w:val="24"/>
        </w:rPr>
        <w:t>stories.yml</w:t>
      </w:r>
      <w:proofErr w:type="spellEnd"/>
      <w:r w:rsidRPr="008B38AF">
        <w:rPr>
          <w:color w:val="202124"/>
          <w:sz w:val="24"/>
          <w:szCs w:val="24"/>
        </w:rPr>
        <w:t>.</w:t>
      </w:r>
    </w:p>
    <w:p w14:paraId="06E5697A" w14:textId="77777777" w:rsidR="000F16AF" w:rsidRPr="008B38AF" w:rsidRDefault="000F16AF">
      <w:pPr>
        <w:spacing w:line="360" w:lineRule="auto"/>
        <w:ind w:left="720" w:right="-466"/>
        <w:jc w:val="both"/>
        <w:rPr>
          <w:color w:val="202124"/>
          <w:sz w:val="24"/>
          <w:szCs w:val="24"/>
        </w:rPr>
      </w:pPr>
    </w:p>
    <w:p w14:paraId="2A0C194E" w14:textId="16341EFC" w:rsidR="000F16AF" w:rsidRPr="008B38AF" w:rsidRDefault="00DF6FC3">
      <w:pPr>
        <w:numPr>
          <w:ilvl w:val="1"/>
          <w:numId w:val="4"/>
        </w:numPr>
        <w:spacing w:line="360" w:lineRule="auto"/>
        <w:ind w:right="-466"/>
        <w:jc w:val="both"/>
        <w:rPr>
          <w:color w:val="202124"/>
          <w:sz w:val="24"/>
          <w:szCs w:val="24"/>
        </w:rPr>
      </w:pPr>
      <w:proofErr w:type="spellStart"/>
      <w:r w:rsidRPr="008B38AF">
        <w:rPr>
          <w:b/>
          <w:color w:val="202124"/>
          <w:sz w:val="24"/>
          <w:szCs w:val="24"/>
        </w:rPr>
        <w:t>Domain.yml</w:t>
      </w:r>
      <w:proofErr w:type="spellEnd"/>
      <w:r w:rsidRPr="008B38AF">
        <w:rPr>
          <w:color w:val="202124"/>
          <w:sz w:val="24"/>
          <w:szCs w:val="24"/>
        </w:rPr>
        <w:t>: Aquest document espec</w:t>
      </w:r>
      <w:r w:rsidR="00790E64">
        <w:rPr>
          <w:color w:val="202124"/>
          <w:sz w:val="24"/>
          <w:szCs w:val="24"/>
        </w:rPr>
        <w:t>i</w:t>
      </w:r>
      <w:r w:rsidRPr="008B38AF">
        <w:rPr>
          <w:color w:val="202124"/>
          <w:sz w:val="24"/>
          <w:szCs w:val="24"/>
        </w:rPr>
        <w:t xml:space="preserve">fica i defineix les intencions, les respostes i les accions que el xatbot hauria de conèixer. És aquí on es creen </w:t>
      </w:r>
      <w:r w:rsidRPr="008B38AF">
        <w:rPr>
          <w:color w:val="202124"/>
          <w:sz w:val="24"/>
          <w:szCs w:val="24"/>
        </w:rPr>
        <w:lastRenderedPageBreak/>
        <w:t>les intencions necessàries per originar les converses desitjades (com podria ser la intenció de saludar o d’acomiadar-se). Aquestes intencions seran les que el xatbot identificarà en els missatges de l’individu amb el qu</w:t>
      </w:r>
      <w:r w:rsidR="00790E64">
        <w:rPr>
          <w:color w:val="202124"/>
          <w:sz w:val="24"/>
          <w:szCs w:val="24"/>
        </w:rPr>
        <w:t>al</w:t>
      </w:r>
      <w:r w:rsidRPr="008B38AF">
        <w:rPr>
          <w:color w:val="202124"/>
          <w:sz w:val="24"/>
          <w:szCs w:val="24"/>
        </w:rPr>
        <w:t xml:space="preserve"> parli:</w:t>
      </w:r>
      <w:r w:rsidRPr="008B38AF">
        <w:rPr>
          <w:color w:val="202124"/>
          <w:sz w:val="24"/>
          <w:szCs w:val="24"/>
          <w:vertAlign w:val="superscript"/>
        </w:rPr>
        <w:footnoteReference w:id="16"/>
      </w:r>
    </w:p>
    <w:p w14:paraId="2D3390B7" w14:textId="77777777" w:rsidR="000F16AF" w:rsidRPr="008B38AF" w:rsidRDefault="00DF6FC3">
      <w:pPr>
        <w:spacing w:line="360" w:lineRule="auto"/>
        <w:ind w:right="-466"/>
        <w:jc w:val="both"/>
        <w:rPr>
          <w:color w:val="202124"/>
          <w:sz w:val="24"/>
          <w:szCs w:val="24"/>
        </w:rPr>
      </w:pPr>
      <w:r w:rsidRPr="008B38AF">
        <w:rPr>
          <w:noProof/>
          <w:color w:val="202124"/>
          <w:sz w:val="24"/>
          <w:szCs w:val="24"/>
        </w:rPr>
        <w:drawing>
          <wp:inline distT="114300" distB="114300" distL="114300" distR="114300" wp14:anchorId="2601CFC9" wp14:editId="2E8D0B1E">
            <wp:extent cx="5731200" cy="876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876300"/>
                    </a:xfrm>
                    <a:prstGeom prst="rect">
                      <a:avLst/>
                    </a:prstGeom>
                    <a:ln/>
                  </pic:spPr>
                </pic:pic>
              </a:graphicData>
            </a:graphic>
          </wp:inline>
        </w:drawing>
      </w:r>
    </w:p>
    <w:p w14:paraId="2E438BFB" w14:textId="77777777" w:rsidR="000F16AF" w:rsidRPr="008B38AF" w:rsidRDefault="000F16AF">
      <w:pPr>
        <w:spacing w:line="360" w:lineRule="auto"/>
        <w:ind w:left="720" w:right="-466"/>
        <w:jc w:val="both"/>
        <w:rPr>
          <w:color w:val="202124"/>
          <w:sz w:val="24"/>
          <w:szCs w:val="24"/>
        </w:rPr>
      </w:pPr>
    </w:p>
    <w:p w14:paraId="705DEB4E" w14:textId="77777777" w:rsidR="000F16AF" w:rsidRPr="008B38AF" w:rsidRDefault="00DF6FC3">
      <w:pPr>
        <w:spacing w:line="360" w:lineRule="auto"/>
        <w:ind w:left="720" w:right="-466"/>
        <w:jc w:val="both"/>
        <w:rPr>
          <w:color w:val="202124"/>
          <w:sz w:val="24"/>
          <w:szCs w:val="24"/>
        </w:rPr>
      </w:pPr>
      <w:r w:rsidRPr="008B38AF">
        <w:rPr>
          <w:color w:val="202124"/>
          <w:sz w:val="24"/>
          <w:szCs w:val="24"/>
        </w:rPr>
        <w:t xml:space="preserve">També el </w:t>
      </w:r>
      <w:proofErr w:type="spellStart"/>
      <w:r w:rsidRPr="008B38AF">
        <w:rPr>
          <w:i/>
          <w:color w:val="202124"/>
          <w:sz w:val="24"/>
          <w:szCs w:val="24"/>
        </w:rPr>
        <w:t>domain</w:t>
      </w:r>
      <w:proofErr w:type="spellEnd"/>
      <w:r w:rsidRPr="008B38AF">
        <w:rPr>
          <w:color w:val="202124"/>
          <w:sz w:val="24"/>
          <w:szCs w:val="24"/>
        </w:rPr>
        <w:t xml:space="preserve"> és el lloc on es creen les accions i les respostes del xatbot. Per cada acció cal especificar-hi un nom i afegir-hi una o més respostes textuals. Aquí en trobem un exemple:</w:t>
      </w:r>
    </w:p>
    <w:p w14:paraId="5E190858" w14:textId="77777777" w:rsidR="000F16AF" w:rsidRPr="008B38AF" w:rsidRDefault="000F16AF">
      <w:pPr>
        <w:ind w:left="720"/>
        <w:jc w:val="both"/>
        <w:rPr>
          <w:color w:val="202124"/>
          <w:sz w:val="24"/>
          <w:szCs w:val="24"/>
        </w:rPr>
      </w:pPr>
    </w:p>
    <w:p w14:paraId="0161FF4D" w14:textId="77777777" w:rsidR="000F16AF" w:rsidRPr="008B38AF" w:rsidRDefault="00DF6FC3">
      <w:pPr>
        <w:jc w:val="both"/>
        <w:rPr>
          <w:b/>
          <w:sz w:val="24"/>
          <w:szCs w:val="24"/>
        </w:rPr>
      </w:pPr>
      <w:r w:rsidRPr="008B38AF">
        <w:rPr>
          <w:b/>
          <w:noProof/>
          <w:sz w:val="24"/>
          <w:szCs w:val="24"/>
        </w:rPr>
        <w:drawing>
          <wp:inline distT="114300" distB="114300" distL="114300" distR="114300" wp14:anchorId="73F0411B" wp14:editId="62FEA663">
            <wp:extent cx="5731200" cy="2959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959100"/>
                    </a:xfrm>
                    <a:prstGeom prst="rect">
                      <a:avLst/>
                    </a:prstGeom>
                    <a:ln/>
                  </pic:spPr>
                </pic:pic>
              </a:graphicData>
            </a:graphic>
          </wp:inline>
        </w:drawing>
      </w:r>
    </w:p>
    <w:p w14:paraId="278BCC98" w14:textId="77777777" w:rsidR="000F16AF" w:rsidRPr="008B38AF" w:rsidRDefault="000F16AF">
      <w:pPr>
        <w:ind w:left="720"/>
        <w:jc w:val="both"/>
        <w:rPr>
          <w:sz w:val="24"/>
          <w:szCs w:val="24"/>
        </w:rPr>
      </w:pPr>
    </w:p>
    <w:p w14:paraId="3934AFB9" w14:textId="77777777" w:rsidR="000F16AF" w:rsidRPr="008B38AF" w:rsidRDefault="000F16AF">
      <w:pPr>
        <w:ind w:left="720"/>
        <w:jc w:val="both"/>
        <w:rPr>
          <w:sz w:val="24"/>
          <w:szCs w:val="24"/>
        </w:rPr>
      </w:pPr>
    </w:p>
    <w:p w14:paraId="35461CA5" w14:textId="112BDFB1" w:rsidR="000F16AF" w:rsidRPr="008B38AF" w:rsidRDefault="00DF6FC3">
      <w:pPr>
        <w:numPr>
          <w:ilvl w:val="1"/>
          <w:numId w:val="4"/>
        </w:numPr>
        <w:spacing w:line="360" w:lineRule="auto"/>
        <w:jc w:val="both"/>
        <w:rPr>
          <w:sz w:val="24"/>
          <w:szCs w:val="24"/>
        </w:rPr>
      </w:pPr>
      <w:proofErr w:type="spellStart"/>
      <w:r w:rsidRPr="008B38AF">
        <w:rPr>
          <w:b/>
          <w:sz w:val="24"/>
          <w:szCs w:val="24"/>
        </w:rPr>
        <w:t>nlu.yml</w:t>
      </w:r>
      <w:proofErr w:type="spellEnd"/>
      <w:r w:rsidRPr="008B38AF">
        <w:rPr>
          <w:sz w:val="24"/>
          <w:szCs w:val="24"/>
        </w:rPr>
        <w:t xml:space="preserve">: Aquest document conté exemples dels missatges que el xatbot pot rebre i de la intenció que tenen. Cada intenció creada al </w:t>
      </w:r>
      <w:proofErr w:type="spellStart"/>
      <w:r w:rsidRPr="008B38AF">
        <w:rPr>
          <w:i/>
          <w:sz w:val="24"/>
          <w:szCs w:val="24"/>
        </w:rPr>
        <w:t>domain</w:t>
      </w:r>
      <w:proofErr w:type="spellEnd"/>
      <w:r w:rsidRPr="008B38AF">
        <w:rPr>
          <w:sz w:val="24"/>
          <w:szCs w:val="24"/>
        </w:rPr>
        <w:t xml:space="preserve"> requereix exemples. Amb els missatges d’exemple el xatbot serà capaç d’identificar les intencions dels missatges rebuts mitjançant un procés de NLU (</w:t>
      </w:r>
      <w:proofErr w:type="spellStart"/>
      <w:r w:rsidRPr="008B38AF">
        <w:rPr>
          <w:sz w:val="24"/>
          <w:szCs w:val="24"/>
        </w:rPr>
        <w:t>Tokenització</w:t>
      </w:r>
      <w:proofErr w:type="spellEnd"/>
      <w:r w:rsidRPr="008B38AF">
        <w:rPr>
          <w:sz w:val="24"/>
          <w:szCs w:val="24"/>
        </w:rPr>
        <w:t xml:space="preserve">, Caracterització, Classificació… ). Com més semblant siguin els missatges rebuts i els missatges d’exemple més fàcil </w:t>
      </w:r>
      <w:r w:rsidRPr="008B38AF">
        <w:rPr>
          <w:sz w:val="24"/>
          <w:szCs w:val="24"/>
        </w:rPr>
        <w:lastRenderedPageBreak/>
        <w:t xml:space="preserve">serà </w:t>
      </w:r>
      <w:r w:rsidR="00790E64" w:rsidRPr="008B38AF">
        <w:rPr>
          <w:sz w:val="24"/>
          <w:szCs w:val="24"/>
        </w:rPr>
        <w:t>la identificació</w:t>
      </w:r>
      <w:r w:rsidRPr="008B38AF">
        <w:rPr>
          <w:sz w:val="24"/>
          <w:szCs w:val="24"/>
        </w:rPr>
        <w:t xml:space="preserve"> d'intencions</w:t>
      </w:r>
      <w:r w:rsidRPr="008B38AF">
        <w:rPr>
          <w:sz w:val="24"/>
          <w:szCs w:val="24"/>
          <w:vertAlign w:val="superscript"/>
        </w:rPr>
        <w:footnoteReference w:id="17"/>
      </w:r>
      <w:r w:rsidRPr="008B38AF">
        <w:rPr>
          <w:sz w:val="24"/>
          <w:szCs w:val="24"/>
        </w:rPr>
        <w:t xml:space="preserve">. També, la major quantitat de missatges d’exemples facilitarà la feina al xatbot </w:t>
      </w:r>
    </w:p>
    <w:p w14:paraId="5DC5AC39"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5E420E49" wp14:editId="272AFD0F">
            <wp:extent cx="5731200" cy="36957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695700"/>
                    </a:xfrm>
                    <a:prstGeom prst="rect">
                      <a:avLst/>
                    </a:prstGeom>
                    <a:ln/>
                  </pic:spPr>
                </pic:pic>
              </a:graphicData>
            </a:graphic>
          </wp:inline>
        </w:drawing>
      </w:r>
    </w:p>
    <w:p w14:paraId="036CEF16" w14:textId="77777777" w:rsidR="000F16AF" w:rsidRPr="008B38AF" w:rsidRDefault="000F16AF">
      <w:pPr>
        <w:spacing w:line="360" w:lineRule="auto"/>
        <w:jc w:val="both"/>
        <w:rPr>
          <w:sz w:val="24"/>
          <w:szCs w:val="24"/>
        </w:rPr>
      </w:pPr>
    </w:p>
    <w:p w14:paraId="051CD372" w14:textId="77777777" w:rsidR="000F16AF" w:rsidRPr="008B38AF" w:rsidRDefault="00DF6FC3">
      <w:pPr>
        <w:numPr>
          <w:ilvl w:val="1"/>
          <w:numId w:val="4"/>
        </w:numPr>
        <w:spacing w:line="360" w:lineRule="auto"/>
        <w:jc w:val="both"/>
        <w:rPr>
          <w:sz w:val="24"/>
          <w:szCs w:val="24"/>
        </w:rPr>
      </w:pPr>
      <w:proofErr w:type="spellStart"/>
      <w:r w:rsidRPr="008B38AF">
        <w:rPr>
          <w:b/>
          <w:sz w:val="24"/>
          <w:szCs w:val="24"/>
        </w:rPr>
        <w:t>rules.yml</w:t>
      </w:r>
      <w:proofErr w:type="spellEnd"/>
      <w:r w:rsidRPr="008B38AF">
        <w:rPr>
          <w:b/>
          <w:sz w:val="24"/>
          <w:szCs w:val="24"/>
        </w:rPr>
        <w:t>:</w:t>
      </w:r>
      <w:r w:rsidRPr="008B38AF">
        <w:rPr>
          <w:sz w:val="24"/>
          <w:szCs w:val="24"/>
        </w:rPr>
        <w:t xml:space="preserve"> Aquest document s’encarrega de definir les normes del xatbot. Les normes descriuen fragments breus de converses que sempre han de seguir el mateix camí. En aquestes normes s’indica al xatbot quines accions ha de seguir quan identifiqui intencions. .</w:t>
      </w:r>
      <w:r w:rsidRPr="008B38AF">
        <w:rPr>
          <w:sz w:val="24"/>
          <w:szCs w:val="24"/>
          <w:vertAlign w:val="superscript"/>
        </w:rPr>
        <w:footnoteReference w:id="18"/>
      </w:r>
    </w:p>
    <w:p w14:paraId="3DE87596" w14:textId="77777777" w:rsidR="000F16AF" w:rsidRPr="008B38AF" w:rsidRDefault="000F16AF">
      <w:pPr>
        <w:spacing w:line="360" w:lineRule="auto"/>
        <w:ind w:left="720"/>
        <w:jc w:val="both"/>
        <w:rPr>
          <w:sz w:val="24"/>
          <w:szCs w:val="24"/>
        </w:rPr>
      </w:pPr>
    </w:p>
    <w:p w14:paraId="19F3C5AD"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373AE990" wp14:editId="6A1F0D3B">
            <wp:extent cx="5731200" cy="965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965200"/>
                    </a:xfrm>
                    <a:prstGeom prst="rect">
                      <a:avLst/>
                    </a:prstGeom>
                    <a:ln/>
                  </pic:spPr>
                </pic:pic>
              </a:graphicData>
            </a:graphic>
          </wp:inline>
        </w:drawing>
      </w:r>
    </w:p>
    <w:p w14:paraId="37F32A95" w14:textId="77777777" w:rsidR="000F16AF" w:rsidRPr="008B38AF" w:rsidRDefault="000F16AF">
      <w:pPr>
        <w:spacing w:line="360" w:lineRule="auto"/>
        <w:ind w:left="720"/>
        <w:jc w:val="both"/>
        <w:rPr>
          <w:sz w:val="24"/>
          <w:szCs w:val="24"/>
        </w:rPr>
      </w:pPr>
    </w:p>
    <w:p w14:paraId="06B55A78" w14:textId="246E5F60" w:rsidR="000F16AF" w:rsidRPr="008B38AF" w:rsidRDefault="00DF6FC3">
      <w:pPr>
        <w:numPr>
          <w:ilvl w:val="1"/>
          <w:numId w:val="4"/>
        </w:numPr>
        <w:spacing w:line="360" w:lineRule="auto"/>
        <w:jc w:val="both"/>
        <w:rPr>
          <w:sz w:val="24"/>
          <w:szCs w:val="24"/>
        </w:rPr>
      </w:pPr>
      <w:proofErr w:type="spellStart"/>
      <w:r w:rsidRPr="008B38AF">
        <w:rPr>
          <w:b/>
          <w:sz w:val="24"/>
          <w:szCs w:val="24"/>
        </w:rPr>
        <w:t>stories.yml</w:t>
      </w:r>
      <w:proofErr w:type="spellEnd"/>
      <w:r w:rsidRPr="008B38AF">
        <w:rPr>
          <w:sz w:val="24"/>
          <w:szCs w:val="24"/>
        </w:rPr>
        <w:t xml:space="preserve">: En aquest document trobem històries que són representacions d’una conversa entre xatbot i usuari, en format </w:t>
      </w:r>
      <w:r w:rsidRPr="008B38AF">
        <w:rPr>
          <w:sz w:val="24"/>
          <w:szCs w:val="24"/>
        </w:rPr>
        <w:lastRenderedPageBreak/>
        <w:t>d’intencions i respostes. Les històries són converses d’exemple que poden seguir diferents camins sense estar limitades com les normes.</w:t>
      </w:r>
      <w:r w:rsidRPr="008B38AF">
        <w:rPr>
          <w:i/>
          <w:sz w:val="24"/>
          <w:szCs w:val="24"/>
        </w:rPr>
        <w:t xml:space="preserve"> </w:t>
      </w:r>
      <w:r w:rsidRPr="008B38AF">
        <w:rPr>
          <w:sz w:val="24"/>
          <w:szCs w:val="24"/>
        </w:rPr>
        <w:t xml:space="preserve">Aquest document facilita al xatbot </w:t>
      </w:r>
      <w:r w:rsidR="00614D97" w:rsidRPr="008B38AF">
        <w:rPr>
          <w:noProof/>
        </w:rPr>
        <w:drawing>
          <wp:anchor distT="114300" distB="114300" distL="114300" distR="114300" simplePos="0" relativeHeight="251627520" behindDoc="0" locked="0" layoutInCell="1" hidden="0" allowOverlap="1" wp14:anchorId="444B7B0E" wp14:editId="57873F44">
            <wp:simplePos x="0" y="0"/>
            <wp:positionH relativeFrom="column">
              <wp:posOffset>7620</wp:posOffset>
            </wp:positionH>
            <wp:positionV relativeFrom="paragraph">
              <wp:posOffset>577850</wp:posOffset>
            </wp:positionV>
            <wp:extent cx="5730875" cy="4165600"/>
            <wp:effectExtent l="0" t="0" r="0" b="0"/>
            <wp:wrapSquare wrapText="bothSides" distT="114300" distB="114300" distL="114300" distR="1143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0875" cy="4165600"/>
                    </a:xfrm>
                    <a:prstGeom prst="rect">
                      <a:avLst/>
                    </a:prstGeom>
                    <a:ln/>
                  </pic:spPr>
                </pic:pic>
              </a:graphicData>
            </a:graphic>
          </wp:anchor>
        </w:drawing>
      </w:r>
      <w:r w:rsidRPr="008B38AF">
        <w:rPr>
          <w:sz w:val="24"/>
          <w:szCs w:val="24"/>
        </w:rPr>
        <w:t>el seguiment de contextos en una conversa.</w:t>
      </w:r>
      <w:r w:rsidRPr="008B38AF">
        <w:rPr>
          <w:sz w:val="24"/>
          <w:szCs w:val="24"/>
          <w:vertAlign w:val="superscript"/>
        </w:rPr>
        <w:footnoteReference w:id="19"/>
      </w:r>
    </w:p>
    <w:p w14:paraId="765C53E1" w14:textId="0CA979D4" w:rsidR="000F16AF" w:rsidRPr="008B38AF" w:rsidRDefault="000F16AF">
      <w:pPr>
        <w:spacing w:line="360" w:lineRule="auto"/>
        <w:ind w:left="1440"/>
        <w:jc w:val="both"/>
        <w:rPr>
          <w:sz w:val="24"/>
          <w:szCs w:val="24"/>
        </w:rPr>
      </w:pPr>
    </w:p>
    <w:p w14:paraId="4F0AD7F9" w14:textId="318592E4" w:rsidR="000F16AF" w:rsidRPr="008B38AF" w:rsidRDefault="00DF6FC3">
      <w:pPr>
        <w:numPr>
          <w:ilvl w:val="1"/>
          <w:numId w:val="4"/>
        </w:numPr>
        <w:spacing w:line="360" w:lineRule="auto"/>
        <w:jc w:val="both"/>
        <w:rPr>
          <w:sz w:val="24"/>
          <w:szCs w:val="24"/>
        </w:rPr>
      </w:pPr>
      <w:proofErr w:type="spellStart"/>
      <w:r w:rsidRPr="008B38AF">
        <w:rPr>
          <w:b/>
          <w:sz w:val="24"/>
          <w:szCs w:val="24"/>
        </w:rPr>
        <w:t>FallBack</w:t>
      </w:r>
      <w:proofErr w:type="spellEnd"/>
      <w:r w:rsidRPr="008B38AF">
        <w:rPr>
          <w:sz w:val="24"/>
          <w:szCs w:val="24"/>
        </w:rPr>
        <w:t xml:space="preserve">: En cas que el </w:t>
      </w:r>
      <w:r w:rsidR="0058387E" w:rsidRPr="008B38AF">
        <w:rPr>
          <w:sz w:val="24"/>
          <w:szCs w:val="24"/>
        </w:rPr>
        <w:t>xatbot</w:t>
      </w:r>
      <w:r w:rsidRPr="008B38AF">
        <w:rPr>
          <w:sz w:val="24"/>
          <w:szCs w:val="24"/>
        </w:rPr>
        <w:t xml:space="preserve"> no pugui identificar quina intenció té el missatge, activa el </w:t>
      </w:r>
      <w:proofErr w:type="spellStart"/>
      <w:r w:rsidRPr="008B38AF">
        <w:rPr>
          <w:sz w:val="24"/>
          <w:szCs w:val="24"/>
        </w:rPr>
        <w:t>FallBack</w:t>
      </w:r>
      <w:proofErr w:type="spellEnd"/>
      <w:r w:rsidRPr="008B38AF">
        <w:rPr>
          <w:sz w:val="24"/>
          <w:szCs w:val="24"/>
        </w:rPr>
        <w:t xml:space="preserve"> i d</w:t>
      </w:r>
      <w:r w:rsidR="00790E64">
        <w:rPr>
          <w:sz w:val="24"/>
          <w:szCs w:val="24"/>
        </w:rPr>
        <w:t>ona</w:t>
      </w:r>
      <w:r w:rsidRPr="008B38AF">
        <w:rPr>
          <w:sz w:val="24"/>
          <w:szCs w:val="24"/>
        </w:rPr>
        <w:t xml:space="preserve"> una resposta generalitzada.</w:t>
      </w:r>
      <w:r w:rsidRPr="008B38AF">
        <w:rPr>
          <w:sz w:val="24"/>
          <w:szCs w:val="24"/>
          <w:vertAlign w:val="superscript"/>
        </w:rPr>
        <w:footnoteReference w:id="20"/>
      </w:r>
    </w:p>
    <w:p w14:paraId="6E0C4166"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48575358" wp14:editId="59252C63">
            <wp:extent cx="5731200" cy="18034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1803400"/>
                    </a:xfrm>
                    <a:prstGeom prst="rect">
                      <a:avLst/>
                    </a:prstGeom>
                    <a:ln/>
                  </pic:spPr>
                </pic:pic>
              </a:graphicData>
            </a:graphic>
          </wp:inline>
        </w:drawing>
      </w:r>
      <w:r w:rsidRPr="008B38AF">
        <w:br w:type="page"/>
      </w:r>
    </w:p>
    <w:p w14:paraId="6735CD01" w14:textId="77777777" w:rsidR="000F16AF" w:rsidRPr="008B38AF" w:rsidRDefault="00DF6FC3">
      <w:pPr>
        <w:spacing w:line="360" w:lineRule="auto"/>
        <w:jc w:val="both"/>
        <w:rPr>
          <w:b/>
          <w:sz w:val="24"/>
          <w:szCs w:val="24"/>
        </w:rPr>
      </w:pPr>
      <w:r w:rsidRPr="008B38AF">
        <w:rPr>
          <w:b/>
          <w:sz w:val="24"/>
          <w:szCs w:val="24"/>
        </w:rPr>
        <w:lastRenderedPageBreak/>
        <w:t>Què és el Test de Turing (TT)?</w:t>
      </w:r>
    </w:p>
    <w:p w14:paraId="16068F62" w14:textId="77777777" w:rsidR="000F16AF" w:rsidRPr="008B38AF" w:rsidRDefault="00DF6FC3">
      <w:pPr>
        <w:spacing w:line="360" w:lineRule="auto"/>
        <w:jc w:val="both"/>
        <w:rPr>
          <w:sz w:val="24"/>
          <w:szCs w:val="24"/>
        </w:rPr>
      </w:pPr>
      <w:r w:rsidRPr="008B38AF">
        <w:rPr>
          <w:sz w:val="24"/>
          <w:szCs w:val="24"/>
        </w:rPr>
        <w:t>El test de Turing</w:t>
      </w:r>
      <w:r w:rsidRPr="008B38AF">
        <w:rPr>
          <w:sz w:val="24"/>
          <w:szCs w:val="24"/>
          <w:vertAlign w:val="superscript"/>
        </w:rPr>
        <w:footnoteReference w:id="21"/>
      </w:r>
      <w:r w:rsidRPr="008B38AF">
        <w:rPr>
          <w:sz w:val="24"/>
          <w:szCs w:val="24"/>
        </w:rPr>
        <w:t xml:space="preserve"> és un examen de la capacitat d’una màquina per exhibir un comportament intel·ligent similar al d’un ésser humà. L’objectiu de la màquina és fer creure a un jutge humà que ella és un altre humà.</w:t>
      </w:r>
      <w:r w:rsidRPr="008B38AF">
        <w:rPr>
          <w:sz w:val="24"/>
          <w:szCs w:val="24"/>
        </w:rPr>
        <w:br/>
      </w:r>
    </w:p>
    <w:p w14:paraId="14B76B49" w14:textId="44E0F8A5" w:rsidR="000F16AF" w:rsidRPr="008B38AF" w:rsidRDefault="00DF6FC3">
      <w:pPr>
        <w:spacing w:line="360" w:lineRule="auto"/>
        <w:jc w:val="both"/>
        <w:rPr>
          <w:sz w:val="24"/>
          <w:szCs w:val="24"/>
        </w:rPr>
      </w:pPr>
      <w:r w:rsidRPr="008B38AF">
        <w:rPr>
          <w:sz w:val="24"/>
          <w:szCs w:val="24"/>
        </w:rPr>
        <w:t>El nostre experiment es basarà en el model inicial de TT que va proposar Alan Turing després d’haver adaptat informàticament el joc ’</w:t>
      </w:r>
      <w:proofErr w:type="spellStart"/>
      <w:r w:rsidRPr="008B38AF">
        <w:rPr>
          <w:i/>
          <w:sz w:val="24"/>
          <w:szCs w:val="24"/>
        </w:rPr>
        <w:t>Imitation</w:t>
      </w:r>
      <w:proofErr w:type="spellEnd"/>
      <w:r w:rsidRPr="008B38AF">
        <w:rPr>
          <w:i/>
          <w:sz w:val="24"/>
          <w:szCs w:val="24"/>
        </w:rPr>
        <w:t xml:space="preserve"> Game</w:t>
      </w:r>
      <w:r w:rsidRPr="008B38AF">
        <w:rPr>
          <w:i/>
          <w:sz w:val="24"/>
          <w:szCs w:val="24"/>
          <w:vertAlign w:val="superscript"/>
        </w:rPr>
        <w:footnoteReference w:id="22"/>
      </w:r>
      <w:r w:rsidR="00790E64">
        <w:rPr>
          <w:i/>
          <w:sz w:val="24"/>
          <w:szCs w:val="24"/>
        </w:rPr>
        <w:t>.</w:t>
      </w:r>
    </w:p>
    <w:p w14:paraId="5B9B8A56" w14:textId="77777777" w:rsidR="000F16AF" w:rsidRPr="008B38AF" w:rsidRDefault="00DF6FC3">
      <w:pPr>
        <w:spacing w:line="360" w:lineRule="auto"/>
        <w:jc w:val="both"/>
        <w:rPr>
          <w:sz w:val="24"/>
          <w:szCs w:val="24"/>
        </w:rPr>
      </w:pPr>
      <w:r w:rsidRPr="008B38AF">
        <w:rPr>
          <w:sz w:val="24"/>
          <w:szCs w:val="24"/>
        </w:rPr>
        <w:br/>
        <w:t>En la versió original de l’</w:t>
      </w:r>
      <w:r w:rsidRPr="008B38AF">
        <w:rPr>
          <w:i/>
          <w:sz w:val="24"/>
          <w:szCs w:val="24"/>
        </w:rPr>
        <w:t xml:space="preserve">Imitation Game </w:t>
      </w:r>
      <w:r w:rsidRPr="008B38AF">
        <w:rPr>
          <w:sz w:val="24"/>
          <w:szCs w:val="24"/>
        </w:rPr>
        <w:t xml:space="preserve"> hi ha tres subjectes:</w:t>
      </w:r>
    </w:p>
    <w:p w14:paraId="7916F5A2" w14:textId="77777777" w:rsidR="000F16AF" w:rsidRPr="008B38AF" w:rsidRDefault="00DF6FC3">
      <w:pPr>
        <w:numPr>
          <w:ilvl w:val="0"/>
          <w:numId w:val="5"/>
        </w:numPr>
        <w:spacing w:line="360" w:lineRule="auto"/>
        <w:jc w:val="both"/>
        <w:rPr>
          <w:sz w:val="24"/>
          <w:szCs w:val="24"/>
        </w:rPr>
      </w:pPr>
      <w:r w:rsidRPr="008B38AF">
        <w:rPr>
          <w:sz w:val="24"/>
          <w:szCs w:val="24"/>
        </w:rPr>
        <w:t>una dona (</w:t>
      </w:r>
      <w:r w:rsidRPr="008B38AF">
        <w:rPr>
          <w:i/>
          <w:sz w:val="24"/>
          <w:szCs w:val="24"/>
        </w:rPr>
        <w:t>A</w:t>
      </w:r>
      <w:r w:rsidRPr="008B38AF">
        <w:rPr>
          <w:sz w:val="24"/>
          <w:szCs w:val="24"/>
        </w:rPr>
        <w:t>)</w:t>
      </w:r>
    </w:p>
    <w:p w14:paraId="00DA3361" w14:textId="77777777" w:rsidR="000F16AF" w:rsidRPr="008B38AF" w:rsidRDefault="00DF6FC3">
      <w:pPr>
        <w:numPr>
          <w:ilvl w:val="0"/>
          <w:numId w:val="5"/>
        </w:numPr>
        <w:spacing w:line="360" w:lineRule="auto"/>
        <w:jc w:val="both"/>
        <w:rPr>
          <w:sz w:val="24"/>
          <w:szCs w:val="24"/>
        </w:rPr>
      </w:pPr>
      <w:r w:rsidRPr="008B38AF">
        <w:rPr>
          <w:sz w:val="24"/>
          <w:szCs w:val="24"/>
        </w:rPr>
        <w:t>un home (</w:t>
      </w:r>
      <w:r w:rsidRPr="008B38AF">
        <w:rPr>
          <w:i/>
          <w:sz w:val="24"/>
          <w:szCs w:val="24"/>
        </w:rPr>
        <w:t>B</w:t>
      </w:r>
      <w:r w:rsidRPr="008B38AF">
        <w:rPr>
          <w:sz w:val="24"/>
          <w:szCs w:val="24"/>
        </w:rPr>
        <w:t>)</w:t>
      </w:r>
    </w:p>
    <w:p w14:paraId="4DF1B687" w14:textId="77777777" w:rsidR="000F16AF" w:rsidRPr="008B38AF" w:rsidRDefault="00DF6FC3">
      <w:pPr>
        <w:numPr>
          <w:ilvl w:val="0"/>
          <w:numId w:val="5"/>
        </w:numPr>
        <w:spacing w:line="360" w:lineRule="auto"/>
        <w:jc w:val="both"/>
        <w:rPr>
          <w:sz w:val="24"/>
          <w:szCs w:val="24"/>
        </w:rPr>
      </w:pPr>
      <w:r w:rsidRPr="008B38AF">
        <w:rPr>
          <w:sz w:val="24"/>
          <w:szCs w:val="24"/>
        </w:rPr>
        <w:t>i un jutge(</w:t>
      </w:r>
      <w:r w:rsidRPr="008B38AF">
        <w:rPr>
          <w:i/>
          <w:sz w:val="24"/>
          <w:szCs w:val="24"/>
        </w:rPr>
        <w:t>C</w:t>
      </w:r>
      <w:r w:rsidRPr="008B38AF">
        <w:rPr>
          <w:sz w:val="24"/>
          <w:szCs w:val="24"/>
        </w:rPr>
        <w:t xml:space="preserve">). </w:t>
      </w:r>
    </w:p>
    <w:p w14:paraId="4CF42BEA" w14:textId="77777777" w:rsidR="000F16AF" w:rsidRPr="008B38AF" w:rsidRDefault="00DF6FC3">
      <w:pPr>
        <w:spacing w:line="360" w:lineRule="auto"/>
        <w:jc w:val="both"/>
        <w:rPr>
          <w:sz w:val="24"/>
          <w:szCs w:val="24"/>
        </w:rPr>
      </w:pPr>
      <w:r w:rsidRPr="008B38AF">
        <w:rPr>
          <w:sz w:val="24"/>
          <w:szCs w:val="24"/>
        </w:rPr>
        <w:br/>
        <w:t xml:space="preserve">La dinàmica del joc és la següent: el jutge (C) es comunica amb la dona (A) i amb l’home (B) a través de preguntes amb l’objectiu d’identificar quin dels subjectes és la dona i quin l’home. </w:t>
      </w:r>
    </w:p>
    <w:p w14:paraId="4E459144" w14:textId="0E3C2626" w:rsidR="000F16AF" w:rsidRPr="008B38AF" w:rsidRDefault="00DF6FC3">
      <w:pPr>
        <w:spacing w:line="360" w:lineRule="auto"/>
        <w:jc w:val="both"/>
        <w:rPr>
          <w:sz w:val="24"/>
          <w:szCs w:val="24"/>
        </w:rPr>
      </w:pPr>
      <w:r w:rsidRPr="008B38AF">
        <w:rPr>
          <w:sz w:val="24"/>
          <w:szCs w:val="24"/>
        </w:rPr>
        <w:t>El jutge pot fer tota mena de preguntes i A i B hauran de respondre sempre. L’home i la dona poden adoptar diferents estratègies per evitar ser descoberts pel jutge (per exemple mentir, incriminar a l’altre, respondre amb evasives, etc.)</w:t>
      </w:r>
    </w:p>
    <w:p w14:paraId="5DE2AEB3" w14:textId="77777777" w:rsidR="000F16AF" w:rsidRPr="008B38AF" w:rsidRDefault="000F16AF">
      <w:pPr>
        <w:spacing w:line="360" w:lineRule="auto"/>
        <w:jc w:val="both"/>
        <w:rPr>
          <w:sz w:val="24"/>
          <w:szCs w:val="24"/>
        </w:rPr>
      </w:pPr>
    </w:p>
    <w:p w14:paraId="5C54F06D" w14:textId="77777777" w:rsidR="000F16AF" w:rsidRPr="008B38AF" w:rsidRDefault="00DF6FC3">
      <w:pPr>
        <w:spacing w:line="360" w:lineRule="auto"/>
        <w:jc w:val="both"/>
        <w:rPr>
          <w:sz w:val="24"/>
          <w:szCs w:val="24"/>
        </w:rPr>
      </w:pPr>
      <w:r w:rsidRPr="008B38AF">
        <w:rPr>
          <w:sz w:val="24"/>
          <w:szCs w:val="24"/>
        </w:rPr>
        <w:t>Alan Turing utilitzà aquest joc i el va adaptar proposant canviar a un dels subjectes (A o B) per una màquina. El jutge(C) s’hauria de comunicar a través d’un xat digital amb l’objectiu de diferenciar l’ésser l’humà de la màquina.</w:t>
      </w:r>
      <w:r w:rsidRPr="008B38AF">
        <w:rPr>
          <w:sz w:val="24"/>
          <w:szCs w:val="24"/>
        </w:rPr>
        <w:br/>
      </w:r>
    </w:p>
    <w:p w14:paraId="419878EA" w14:textId="77777777" w:rsidR="000F16AF" w:rsidRPr="008B38AF" w:rsidRDefault="00DF6FC3">
      <w:pPr>
        <w:spacing w:line="360" w:lineRule="auto"/>
        <w:jc w:val="both"/>
        <w:rPr>
          <w:sz w:val="24"/>
          <w:szCs w:val="24"/>
        </w:rPr>
      </w:pPr>
      <w:r w:rsidRPr="008B38AF">
        <w:rPr>
          <w:sz w:val="24"/>
          <w:szCs w:val="24"/>
        </w:rPr>
        <w:t xml:space="preserve">Perquè aquest joc sigui vàlid caldrà reduir al màxim la diferència entre ésser humà i màquina. A més, el jutge no podrà veure físicament ni a l’ésser humà ni a la màquina i només podrà fer servir el xat digital per comunicar-se. </w:t>
      </w:r>
    </w:p>
    <w:p w14:paraId="11637164" w14:textId="77777777" w:rsidR="000F16AF" w:rsidRPr="008B38AF" w:rsidRDefault="00DF6FC3">
      <w:pPr>
        <w:spacing w:line="360" w:lineRule="auto"/>
        <w:jc w:val="both"/>
        <w:rPr>
          <w:sz w:val="24"/>
          <w:szCs w:val="24"/>
        </w:rPr>
      </w:pPr>
      <w:r w:rsidRPr="008B38AF">
        <w:br w:type="page"/>
      </w:r>
    </w:p>
    <w:p w14:paraId="2F01CEA3" w14:textId="77777777" w:rsidR="000F16AF" w:rsidRPr="00A432A1" w:rsidRDefault="00DF6FC3">
      <w:pPr>
        <w:spacing w:line="360" w:lineRule="auto"/>
        <w:jc w:val="both"/>
        <w:rPr>
          <w:b/>
          <w:sz w:val="24"/>
          <w:szCs w:val="24"/>
        </w:rPr>
      </w:pPr>
      <w:r w:rsidRPr="00A432A1">
        <w:rPr>
          <w:b/>
          <w:sz w:val="24"/>
          <w:szCs w:val="24"/>
        </w:rPr>
        <w:lastRenderedPageBreak/>
        <w:t>METODOLOGIA:</w:t>
      </w:r>
    </w:p>
    <w:p w14:paraId="73611DBA" w14:textId="77777777" w:rsidR="000F16AF" w:rsidRPr="008B38AF" w:rsidRDefault="000F16AF">
      <w:pPr>
        <w:spacing w:line="360" w:lineRule="auto"/>
        <w:jc w:val="both"/>
        <w:rPr>
          <w:color w:val="202122"/>
          <w:sz w:val="24"/>
          <w:szCs w:val="24"/>
        </w:rPr>
      </w:pPr>
    </w:p>
    <w:p w14:paraId="6FBE5297" w14:textId="77777777" w:rsidR="000F16AF" w:rsidRPr="008B38AF" w:rsidRDefault="00DF6FC3">
      <w:pPr>
        <w:spacing w:line="360" w:lineRule="auto"/>
        <w:jc w:val="both"/>
        <w:rPr>
          <w:color w:val="202122"/>
          <w:sz w:val="24"/>
          <w:szCs w:val="24"/>
        </w:rPr>
      </w:pPr>
      <w:r w:rsidRPr="008B38AF">
        <w:rPr>
          <w:color w:val="202122"/>
          <w:sz w:val="24"/>
          <w:szCs w:val="24"/>
        </w:rPr>
        <w:t>El nostre treball de camp consistirà en el disseny i posada en pràctica d’un TT.</w:t>
      </w:r>
    </w:p>
    <w:p w14:paraId="73736BF4" w14:textId="77777777" w:rsidR="000F16AF" w:rsidRPr="008B38AF" w:rsidRDefault="000F16AF">
      <w:pPr>
        <w:spacing w:line="360" w:lineRule="auto"/>
        <w:jc w:val="both"/>
        <w:rPr>
          <w:color w:val="202122"/>
          <w:sz w:val="24"/>
          <w:szCs w:val="24"/>
        </w:rPr>
      </w:pPr>
    </w:p>
    <w:p w14:paraId="2E016EA5" w14:textId="77777777" w:rsidR="000F16AF" w:rsidRPr="008B38AF" w:rsidRDefault="00DF6FC3">
      <w:pPr>
        <w:spacing w:line="360" w:lineRule="auto"/>
        <w:jc w:val="both"/>
        <w:rPr>
          <w:color w:val="202122"/>
          <w:sz w:val="24"/>
          <w:szCs w:val="24"/>
        </w:rPr>
      </w:pPr>
      <w:r w:rsidRPr="008B38AF">
        <w:rPr>
          <w:color w:val="202122"/>
          <w:sz w:val="24"/>
          <w:szCs w:val="24"/>
        </w:rPr>
        <w:t xml:space="preserve">Fase prèvia: </w:t>
      </w:r>
    </w:p>
    <w:p w14:paraId="07FE854A" w14:textId="7287D1C7" w:rsidR="000F16AF" w:rsidRPr="008B38AF" w:rsidRDefault="00DF6FC3">
      <w:pPr>
        <w:spacing w:line="360" w:lineRule="auto"/>
        <w:jc w:val="both"/>
        <w:rPr>
          <w:color w:val="202122"/>
          <w:sz w:val="24"/>
          <w:szCs w:val="24"/>
        </w:rPr>
      </w:pPr>
      <w:r w:rsidRPr="008B38AF">
        <w:rPr>
          <w:color w:val="202122"/>
          <w:sz w:val="24"/>
          <w:szCs w:val="24"/>
        </w:rPr>
        <w:t xml:space="preserve">Es programarà un xatbot capaç de mantenir converses senzilles i de respondre a preguntes superficials (edat, nom, origen, residencia…). També se'l programarà amb </w:t>
      </w:r>
      <w:commentRangeStart w:id="0"/>
      <w:r w:rsidRPr="008B38AF">
        <w:rPr>
          <w:color w:val="202122"/>
          <w:sz w:val="24"/>
          <w:szCs w:val="24"/>
        </w:rPr>
        <w:t>la intenció de simular un comportament humà.</w:t>
      </w:r>
      <w:commentRangeEnd w:id="0"/>
      <w:r w:rsidR="00A432A1">
        <w:rPr>
          <w:rStyle w:val="Refdecomentario"/>
        </w:rPr>
        <w:commentReference w:id="0"/>
      </w:r>
    </w:p>
    <w:p w14:paraId="4A4C1716" w14:textId="77777777" w:rsidR="000F16AF" w:rsidRPr="008B38AF" w:rsidRDefault="000F16AF">
      <w:pPr>
        <w:spacing w:line="360" w:lineRule="auto"/>
        <w:jc w:val="both"/>
        <w:rPr>
          <w:color w:val="202122"/>
          <w:sz w:val="24"/>
          <w:szCs w:val="24"/>
        </w:rPr>
      </w:pPr>
    </w:p>
    <w:p w14:paraId="641E9177" w14:textId="72382602" w:rsidR="000F16AF" w:rsidRPr="008B38AF" w:rsidRDefault="00DF6FC3">
      <w:pPr>
        <w:spacing w:line="360" w:lineRule="auto"/>
        <w:jc w:val="both"/>
        <w:rPr>
          <w:color w:val="202122"/>
          <w:sz w:val="24"/>
          <w:szCs w:val="24"/>
        </w:rPr>
      </w:pPr>
      <w:r w:rsidRPr="008B38AF">
        <w:rPr>
          <w:color w:val="202122"/>
          <w:sz w:val="24"/>
          <w:szCs w:val="24"/>
        </w:rPr>
        <w:t xml:space="preserve">Test de </w:t>
      </w:r>
      <w:r w:rsidR="00614D97" w:rsidRPr="008B38AF">
        <w:rPr>
          <w:color w:val="202122"/>
          <w:sz w:val="24"/>
          <w:szCs w:val="24"/>
        </w:rPr>
        <w:t>Turing</w:t>
      </w:r>
      <w:r w:rsidRPr="008B38AF">
        <w:rPr>
          <w:color w:val="202122"/>
          <w:sz w:val="24"/>
          <w:szCs w:val="24"/>
        </w:rPr>
        <w:t>:</w:t>
      </w:r>
    </w:p>
    <w:p w14:paraId="03BF6058"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Participants: </w:t>
      </w:r>
    </w:p>
    <w:p w14:paraId="5FDFC8D6"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Jutge/subjecte</w:t>
      </w:r>
      <w:r w:rsidRPr="008B38AF">
        <w:rPr>
          <w:color w:val="202122"/>
          <w:sz w:val="24"/>
          <w:szCs w:val="24"/>
        </w:rPr>
        <w:t xml:space="preserve"> (individus entre 13 i 19 anys)</w:t>
      </w:r>
    </w:p>
    <w:p w14:paraId="2728B4C7"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Màquina (xatbot)</w:t>
      </w:r>
      <w:r w:rsidRPr="008B38AF">
        <w:rPr>
          <w:color w:val="202122"/>
          <w:sz w:val="24"/>
          <w:szCs w:val="24"/>
        </w:rPr>
        <w:t xml:space="preserve">: ordinador </w:t>
      </w:r>
    </w:p>
    <w:p w14:paraId="5FABF382"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Persona/investigador</w:t>
      </w:r>
      <w:r w:rsidRPr="008B38AF">
        <w:rPr>
          <w:color w:val="202122"/>
          <w:sz w:val="24"/>
          <w:szCs w:val="24"/>
        </w:rPr>
        <w:t>: Ignacio</w:t>
      </w:r>
    </w:p>
    <w:p w14:paraId="62A9AB6D"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Controlador extern</w:t>
      </w:r>
      <w:r w:rsidRPr="008B38AF">
        <w:rPr>
          <w:color w:val="202122"/>
          <w:sz w:val="24"/>
          <w:szCs w:val="24"/>
        </w:rPr>
        <w:t>: Lucas</w:t>
      </w:r>
    </w:p>
    <w:p w14:paraId="22224F57" w14:textId="77777777" w:rsidR="000F16AF" w:rsidRPr="008B38AF" w:rsidRDefault="000F16AF">
      <w:pPr>
        <w:spacing w:line="360" w:lineRule="auto"/>
        <w:jc w:val="both"/>
        <w:rPr>
          <w:color w:val="202122"/>
          <w:sz w:val="24"/>
          <w:szCs w:val="24"/>
        </w:rPr>
      </w:pPr>
    </w:p>
    <w:p w14:paraId="194A6ECF" w14:textId="34902DE3" w:rsidR="000F16AF" w:rsidRPr="008B38AF" w:rsidRDefault="00DF6FC3">
      <w:pPr>
        <w:spacing w:line="360" w:lineRule="auto"/>
        <w:jc w:val="both"/>
        <w:rPr>
          <w:color w:val="202122"/>
          <w:sz w:val="24"/>
          <w:szCs w:val="24"/>
          <w:u w:val="single"/>
        </w:rPr>
      </w:pPr>
      <w:r w:rsidRPr="008B38AF">
        <w:rPr>
          <w:color w:val="202122"/>
          <w:sz w:val="24"/>
          <w:szCs w:val="24"/>
          <w:u w:val="single"/>
        </w:rPr>
        <w:t>Mostra</w:t>
      </w:r>
      <w:r w:rsidR="009A60B5">
        <w:rPr>
          <w:color w:val="202122"/>
          <w:sz w:val="24"/>
          <w:szCs w:val="24"/>
          <w:u w:val="single"/>
        </w:rPr>
        <w:t>:</w:t>
      </w:r>
    </w:p>
    <w:p w14:paraId="5789C980" w14:textId="77777777" w:rsidR="000F16AF" w:rsidRPr="008B38AF" w:rsidRDefault="00DF6FC3">
      <w:pPr>
        <w:spacing w:line="360" w:lineRule="auto"/>
        <w:jc w:val="both"/>
        <w:rPr>
          <w:color w:val="202122"/>
          <w:sz w:val="24"/>
          <w:szCs w:val="24"/>
        </w:rPr>
      </w:pPr>
      <w:r w:rsidRPr="008B38AF">
        <w:rPr>
          <w:color w:val="202122"/>
          <w:sz w:val="24"/>
          <w:szCs w:val="24"/>
        </w:rPr>
        <w:t>Es calcula una mostra de 27 participants.</w:t>
      </w:r>
    </w:p>
    <w:p w14:paraId="5C040638" w14:textId="77777777" w:rsidR="000F16AF" w:rsidRPr="008B38AF" w:rsidRDefault="000F16AF">
      <w:pPr>
        <w:spacing w:line="360" w:lineRule="auto"/>
        <w:jc w:val="both"/>
        <w:rPr>
          <w:color w:val="202122"/>
          <w:sz w:val="24"/>
          <w:szCs w:val="24"/>
        </w:rPr>
      </w:pPr>
    </w:p>
    <w:p w14:paraId="216F8091" w14:textId="77777777" w:rsidR="000F16AF" w:rsidRPr="008B38AF" w:rsidRDefault="00DF6FC3">
      <w:pPr>
        <w:spacing w:line="360" w:lineRule="auto"/>
        <w:jc w:val="both"/>
        <w:rPr>
          <w:color w:val="202122"/>
          <w:sz w:val="24"/>
          <w:szCs w:val="24"/>
        </w:rPr>
      </w:pPr>
      <w:r w:rsidRPr="008B38AF">
        <w:rPr>
          <w:color w:val="202122"/>
          <w:sz w:val="24"/>
          <w:szCs w:val="24"/>
          <w:u w:val="single"/>
        </w:rPr>
        <w:t xml:space="preserve">Desenvolupament del TT: </w:t>
      </w:r>
    </w:p>
    <w:p w14:paraId="4DA3F592" w14:textId="77777777" w:rsidR="000F16AF" w:rsidRPr="008B38AF" w:rsidRDefault="000F16AF">
      <w:pPr>
        <w:spacing w:line="360" w:lineRule="auto"/>
        <w:jc w:val="both"/>
        <w:rPr>
          <w:color w:val="202122"/>
          <w:sz w:val="24"/>
          <w:szCs w:val="24"/>
        </w:rPr>
      </w:pPr>
    </w:p>
    <w:p w14:paraId="2610B30A" w14:textId="398C6C6D" w:rsidR="000F16AF" w:rsidRPr="008B38AF" w:rsidRDefault="00DF6FC3">
      <w:pPr>
        <w:spacing w:line="360" w:lineRule="auto"/>
        <w:jc w:val="both"/>
        <w:rPr>
          <w:color w:val="202122"/>
          <w:sz w:val="24"/>
          <w:szCs w:val="24"/>
        </w:rPr>
      </w:pPr>
      <w:r w:rsidRPr="008B38AF">
        <w:rPr>
          <w:color w:val="202122"/>
          <w:sz w:val="24"/>
          <w:szCs w:val="24"/>
        </w:rPr>
        <w:t xml:space="preserve">El </w:t>
      </w:r>
      <w:r w:rsidRPr="008B38AF">
        <w:rPr>
          <w:b/>
          <w:color w:val="202122"/>
          <w:sz w:val="24"/>
          <w:szCs w:val="24"/>
        </w:rPr>
        <w:t>jutge</w:t>
      </w:r>
      <w:r w:rsidRPr="008B38AF">
        <w:rPr>
          <w:color w:val="202122"/>
          <w:sz w:val="24"/>
          <w:szCs w:val="24"/>
        </w:rPr>
        <w:t xml:space="preserve"> tindrà dues converses per xat. Una de les converses serà amb la </w:t>
      </w:r>
      <w:r w:rsidRPr="008B38AF">
        <w:rPr>
          <w:b/>
          <w:color w:val="202122"/>
          <w:sz w:val="24"/>
          <w:szCs w:val="24"/>
        </w:rPr>
        <w:t>persona</w:t>
      </w:r>
      <w:r w:rsidRPr="008B38AF">
        <w:rPr>
          <w:color w:val="202122"/>
          <w:sz w:val="24"/>
          <w:szCs w:val="24"/>
        </w:rPr>
        <w:t xml:space="preserve"> i l’altra amb el </w:t>
      </w:r>
      <w:r w:rsidRPr="008B38AF">
        <w:rPr>
          <w:b/>
          <w:color w:val="202122"/>
          <w:sz w:val="24"/>
          <w:szCs w:val="24"/>
        </w:rPr>
        <w:t>xatbot</w:t>
      </w:r>
      <w:r w:rsidRPr="008B38AF">
        <w:rPr>
          <w:color w:val="202122"/>
          <w:sz w:val="24"/>
          <w:szCs w:val="24"/>
        </w:rPr>
        <w:t xml:space="preserve">. El subjecte coneixerà </w:t>
      </w:r>
      <w:r w:rsidR="009A60B5" w:rsidRPr="008B38AF">
        <w:rPr>
          <w:color w:val="202122"/>
          <w:sz w:val="24"/>
          <w:szCs w:val="24"/>
        </w:rPr>
        <w:t>prèviament</w:t>
      </w:r>
      <w:r w:rsidRPr="008B38AF">
        <w:rPr>
          <w:color w:val="202122"/>
          <w:sz w:val="24"/>
          <w:szCs w:val="24"/>
        </w:rPr>
        <w:t xml:space="preserve"> l’existència del </w:t>
      </w:r>
      <w:proofErr w:type="spellStart"/>
      <w:r w:rsidRPr="008B38AF">
        <w:rPr>
          <w:color w:val="202122"/>
          <w:sz w:val="24"/>
          <w:szCs w:val="24"/>
        </w:rPr>
        <w:t>xatbot</w:t>
      </w:r>
      <w:proofErr w:type="spellEnd"/>
      <w:r w:rsidRPr="008B38AF">
        <w:rPr>
          <w:color w:val="202122"/>
          <w:sz w:val="24"/>
          <w:szCs w:val="24"/>
        </w:rPr>
        <w:t xml:space="preserve">.  </w:t>
      </w:r>
      <w:r w:rsidRPr="008B38AF">
        <w:rPr>
          <w:color w:val="202122"/>
          <w:sz w:val="24"/>
          <w:szCs w:val="24"/>
        </w:rPr>
        <w:br/>
      </w:r>
      <w:r w:rsidRPr="008B38AF">
        <w:rPr>
          <w:color w:val="202122"/>
          <w:sz w:val="24"/>
          <w:szCs w:val="24"/>
        </w:rPr>
        <w:br/>
        <w:t xml:space="preserve">L’objectiu del </w:t>
      </w:r>
      <w:r w:rsidRPr="008B38AF">
        <w:rPr>
          <w:b/>
          <w:color w:val="202122"/>
          <w:sz w:val="24"/>
          <w:szCs w:val="24"/>
        </w:rPr>
        <w:t>subjecte</w:t>
      </w:r>
      <w:r w:rsidRPr="008B38AF">
        <w:rPr>
          <w:color w:val="202122"/>
          <w:sz w:val="24"/>
          <w:szCs w:val="24"/>
        </w:rPr>
        <w:t xml:space="preserve"> serà identificar qui és el xatbot i qui la persona. </w:t>
      </w:r>
      <w:r w:rsidRPr="008B38AF">
        <w:rPr>
          <w:color w:val="202122"/>
          <w:sz w:val="24"/>
          <w:szCs w:val="24"/>
        </w:rPr>
        <w:br/>
        <w:t xml:space="preserve">L’objectiu del </w:t>
      </w:r>
      <w:r w:rsidRPr="008B38AF">
        <w:rPr>
          <w:b/>
          <w:color w:val="202122"/>
          <w:sz w:val="24"/>
          <w:szCs w:val="24"/>
        </w:rPr>
        <w:t>xatbot</w:t>
      </w:r>
      <w:r w:rsidRPr="008B38AF">
        <w:rPr>
          <w:color w:val="202122"/>
          <w:sz w:val="24"/>
          <w:szCs w:val="24"/>
        </w:rPr>
        <w:t xml:space="preserve"> serà convèncer al subjecte de que ell és la persona. </w:t>
      </w:r>
    </w:p>
    <w:p w14:paraId="69B147AB" w14:textId="77777777" w:rsidR="000F16AF" w:rsidRPr="008B38AF" w:rsidRDefault="00DF6FC3">
      <w:pPr>
        <w:spacing w:line="360" w:lineRule="auto"/>
        <w:jc w:val="both"/>
        <w:rPr>
          <w:color w:val="202122"/>
          <w:sz w:val="24"/>
          <w:szCs w:val="24"/>
        </w:rPr>
      </w:pPr>
      <w:r w:rsidRPr="008B38AF">
        <w:rPr>
          <w:color w:val="202122"/>
          <w:sz w:val="24"/>
          <w:szCs w:val="24"/>
        </w:rPr>
        <w:t>L’objectiu de l’</w:t>
      </w:r>
      <w:r w:rsidRPr="008B38AF">
        <w:rPr>
          <w:b/>
          <w:color w:val="202122"/>
          <w:sz w:val="24"/>
          <w:szCs w:val="24"/>
        </w:rPr>
        <w:t>investigador</w:t>
      </w:r>
      <w:r w:rsidRPr="008B38AF">
        <w:rPr>
          <w:color w:val="202122"/>
          <w:sz w:val="24"/>
          <w:szCs w:val="24"/>
        </w:rPr>
        <w:t xml:space="preserve"> serà convèncer al subjecte de que ell és la persona. </w:t>
      </w:r>
    </w:p>
    <w:p w14:paraId="51175E6F" w14:textId="77777777" w:rsidR="000F16AF" w:rsidRPr="008B38AF" w:rsidRDefault="00DF6FC3">
      <w:pPr>
        <w:spacing w:line="360" w:lineRule="auto"/>
        <w:jc w:val="both"/>
        <w:rPr>
          <w:color w:val="202122"/>
          <w:sz w:val="24"/>
          <w:szCs w:val="24"/>
        </w:rPr>
      </w:pPr>
      <w:r w:rsidRPr="008B38AF">
        <w:rPr>
          <w:color w:val="202122"/>
          <w:sz w:val="24"/>
          <w:szCs w:val="24"/>
        </w:rPr>
        <w:t xml:space="preserve">Tant </w:t>
      </w:r>
      <w:r w:rsidRPr="008B38AF">
        <w:rPr>
          <w:b/>
          <w:color w:val="202122"/>
          <w:sz w:val="24"/>
          <w:szCs w:val="24"/>
        </w:rPr>
        <w:t>xatbot</w:t>
      </w:r>
      <w:r w:rsidRPr="008B38AF">
        <w:rPr>
          <w:color w:val="202122"/>
          <w:sz w:val="24"/>
          <w:szCs w:val="24"/>
        </w:rPr>
        <w:t xml:space="preserve"> com </w:t>
      </w:r>
      <w:r w:rsidRPr="008B38AF">
        <w:rPr>
          <w:b/>
          <w:color w:val="202122"/>
          <w:sz w:val="24"/>
          <w:szCs w:val="24"/>
        </w:rPr>
        <w:t>investigador</w:t>
      </w:r>
      <w:r w:rsidRPr="008B38AF">
        <w:rPr>
          <w:color w:val="202122"/>
          <w:sz w:val="24"/>
          <w:szCs w:val="24"/>
        </w:rPr>
        <w:t xml:space="preserve"> hauran d’aconseguir simular un comportament humà.</w:t>
      </w:r>
    </w:p>
    <w:p w14:paraId="088EB712" w14:textId="5B286B9F" w:rsidR="000F16AF" w:rsidRPr="008B38AF" w:rsidRDefault="00DF6FC3">
      <w:pPr>
        <w:spacing w:line="360" w:lineRule="auto"/>
        <w:jc w:val="both"/>
        <w:rPr>
          <w:color w:val="202122"/>
          <w:sz w:val="24"/>
          <w:szCs w:val="24"/>
        </w:rPr>
      </w:pPr>
      <w:r w:rsidRPr="008B38AF">
        <w:rPr>
          <w:color w:val="202122"/>
          <w:sz w:val="24"/>
          <w:szCs w:val="24"/>
        </w:rPr>
        <w:br/>
        <w:t>Cadascun dels subjectes haurà de fer 2 tests amb el xatbot. Cada test tindrà un  nivell d’entrenament diferent basant-nos en una hipòtesi prèvia segons la qual el grau d’entrenament pot influir en la capacitat de resposta del subjecte i en el seu grau d’encert.</w:t>
      </w:r>
    </w:p>
    <w:p w14:paraId="6611F2D9" w14:textId="77777777" w:rsidR="000F16AF" w:rsidRPr="008B38AF" w:rsidRDefault="000F16AF">
      <w:pPr>
        <w:spacing w:line="360" w:lineRule="auto"/>
        <w:jc w:val="both"/>
        <w:rPr>
          <w:color w:val="202122"/>
          <w:sz w:val="24"/>
          <w:szCs w:val="24"/>
        </w:rPr>
      </w:pPr>
    </w:p>
    <w:p w14:paraId="599E4958" w14:textId="77777777" w:rsidR="000F16AF" w:rsidRPr="008B38AF" w:rsidRDefault="00DF6FC3">
      <w:pPr>
        <w:spacing w:line="360" w:lineRule="auto"/>
        <w:jc w:val="both"/>
        <w:rPr>
          <w:color w:val="202122"/>
          <w:sz w:val="24"/>
          <w:szCs w:val="24"/>
        </w:rPr>
      </w:pPr>
      <w:r w:rsidRPr="008B38AF">
        <w:rPr>
          <w:color w:val="202122"/>
          <w:sz w:val="24"/>
          <w:szCs w:val="24"/>
        </w:rPr>
        <w:lastRenderedPageBreak/>
        <w:t xml:space="preserve">Es dissenyaran 2 nivells de dificultat en el xatbot (en funció de la capacitat prèvia d’entrenament) i s’aplicaran tots dos nivells a cada subjecte de forma consecutiva. </w:t>
      </w:r>
    </w:p>
    <w:p w14:paraId="28709EFE" w14:textId="77777777" w:rsidR="000F16AF" w:rsidRPr="008B38AF" w:rsidRDefault="00DF6FC3">
      <w:pPr>
        <w:spacing w:line="360" w:lineRule="auto"/>
        <w:jc w:val="both"/>
        <w:rPr>
          <w:color w:val="202122"/>
          <w:sz w:val="24"/>
          <w:szCs w:val="24"/>
        </w:rPr>
      </w:pPr>
      <w:r w:rsidRPr="008B38AF">
        <w:rPr>
          <w:color w:val="202122"/>
          <w:sz w:val="24"/>
          <w:szCs w:val="24"/>
        </w:rPr>
        <w:t>Un cop realitzats ambdós tests, s’obtindrà dades de cadascun dels subjectes relacionades amb els nivells de dificultat i els temps de resposta que han necessitat per resoldre la prova.</w:t>
      </w:r>
    </w:p>
    <w:p w14:paraId="039050F1" w14:textId="77777777" w:rsidR="000F16AF" w:rsidRPr="008B38AF" w:rsidRDefault="000F16AF">
      <w:pPr>
        <w:spacing w:line="360" w:lineRule="auto"/>
        <w:jc w:val="both"/>
        <w:rPr>
          <w:color w:val="202122"/>
          <w:sz w:val="24"/>
          <w:szCs w:val="24"/>
        </w:rPr>
      </w:pPr>
    </w:p>
    <w:p w14:paraId="527DD8C9" w14:textId="77777777" w:rsidR="000F16AF" w:rsidRPr="008B38AF" w:rsidRDefault="00DF6FC3">
      <w:pPr>
        <w:spacing w:line="360" w:lineRule="auto"/>
        <w:jc w:val="both"/>
        <w:rPr>
          <w:sz w:val="24"/>
          <w:szCs w:val="24"/>
        </w:rPr>
      </w:pPr>
      <w:r w:rsidRPr="008B38AF">
        <w:rPr>
          <w:sz w:val="24"/>
          <w:szCs w:val="24"/>
        </w:rPr>
        <w:t xml:space="preserve">Els subjectes només podran fer servir un màxim de missatges i l’idioma utilitzat serà el castellà. Només sabran els seus resultats (si han encertat o no) una vegada acabades les dues proves. </w:t>
      </w:r>
    </w:p>
    <w:p w14:paraId="40F26971" w14:textId="77777777" w:rsidR="000F16AF" w:rsidRPr="008B38AF" w:rsidRDefault="000F16AF">
      <w:pPr>
        <w:spacing w:line="360" w:lineRule="auto"/>
        <w:jc w:val="both"/>
        <w:rPr>
          <w:color w:val="202122"/>
          <w:sz w:val="24"/>
          <w:szCs w:val="24"/>
        </w:rPr>
      </w:pPr>
    </w:p>
    <w:p w14:paraId="2EC3E666"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Variables: </w:t>
      </w:r>
    </w:p>
    <w:p w14:paraId="2C6AA26F" w14:textId="77777777" w:rsidR="000F16AF" w:rsidRPr="008B38AF" w:rsidRDefault="00DF6FC3">
      <w:pPr>
        <w:spacing w:line="360" w:lineRule="auto"/>
        <w:jc w:val="both"/>
        <w:rPr>
          <w:color w:val="202122"/>
          <w:sz w:val="24"/>
          <w:szCs w:val="24"/>
        </w:rPr>
      </w:pPr>
      <w:r w:rsidRPr="008B38AF">
        <w:rPr>
          <w:color w:val="202122"/>
          <w:sz w:val="24"/>
          <w:szCs w:val="24"/>
        </w:rPr>
        <w:t xml:space="preserve">Es mesuraran les següents variables: </w:t>
      </w:r>
    </w:p>
    <w:p w14:paraId="11E64BD4" w14:textId="77777777" w:rsidR="000F16AF" w:rsidRPr="008B38AF" w:rsidRDefault="000F16AF">
      <w:pPr>
        <w:spacing w:line="360" w:lineRule="auto"/>
        <w:jc w:val="both"/>
        <w:rPr>
          <w:color w:val="202122"/>
          <w:sz w:val="24"/>
          <w:szCs w:val="24"/>
        </w:rPr>
      </w:pPr>
    </w:p>
    <w:p w14:paraId="4AF7ACC7" w14:textId="2C21309B" w:rsidR="000F16AF" w:rsidRPr="008B38AF" w:rsidRDefault="00DF6FC3">
      <w:pPr>
        <w:numPr>
          <w:ilvl w:val="1"/>
          <w:numId w:val="2"/>
        </w:numPr>
        <w:spacing w:line="360" w:lineRule="auto"/>
        <w:jc w:val="both"/>
        <w:rPr>
          <w:color w:val="202122"/>
          <w:sz w:val="24"/>
          <w:szCs w:val="24"/>
        </w:rPr>
      </w:pPr>
      <w:r w:rsidRPr="008B38AF">
        <w:rPr>
          <w:b/>
          <w:color w:val="202122"/>
          <w:sz w:val="24"/>
          <w:szCs w:val="24"/>
        </w:rPr>
        <w:t>Temps</w:t>
      </w:r>
      <w:r w:rsidRPr="008B38AF">
        <w:rPr>
          <w:color w:val="202122"/>
          <w:sz w:val="24"/>
          <w:szCs w:val="24"/>
        </w:rPr>
        <w:t xml:space="preserve">: El temps que els subjectes trigaran a identificar el xatbot per saber si existeix relació amb el nivell d’entrenament del </w:t>
      </w:r>
      <w:proofErr w:type="spellStart"/>
      <w:r w:rsidRPr="008B38AF">
        <w:rPr>
          <w:color w:val="202122"/>
          <w:sz w:val="24"/>
          <w:szCs w:val="24"/>
        </w:rPr>
        <w:t>xatbot</w:t>
      </w:r>
      <w:proofErr w:type="spellEnd"/>
      <w:r w:rsidRPr="008B38AF">
        <w:rPr>
          <w:color w:val="202122"/>
          <w:sz w:val="24"/>
          <w:szCs w:val="24"/>
        </w:rPr>
        <w:t xml:space="preserve">. Suposem que la relació </w:t>
      </w:r>
      <w:r w:rsidR="00024455" w:rsidRPr="008B38AF">
        <w:rPr>
          <w:color w:val="202122"/>
          <w:sz w:val="24"/>
          <w:szCs w:val="24"/>
        </w:rPr>
        <w:t>serà</w:t>
      </w:r>
      <w:r w:rsidRPr="008B38AF">
        <w:rPr>
          <w:color w:val="202122"/>
          <w:sz w:val="24"/>
          <w:szCs w:val="24"/>
        </w:rPr>
        <w:t xml:space="preserve"> lineal: a major entrenament del xatbot, més temps es requerirà per identificar-lo.</w:t>
      </w:r>
    </w:p>
    <w:p w14:paraId="1AAC20F1" w14:textId="77777777" w:rsidR="000F16AF" w:rsidRPr="008B38AF" w:rsidRDefault="000F16AF">
      <w:pPr>
        <w:spacing w:line="360" w:lineRule="auto"/>
        <w:ind w:left="1440"/>
        <w:jc w:val="both"/>
        <w:rPr>
          <w:color w:val="202122"/>
          <w:sz w:val="24"/>
          <w:szCs w:val="24"/>
        </w:rPr>
      </w:pPr>
    </w:p>
    <w:p w14:paraId="58787E70"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missatges escrits:</w:t>
      </w:r>
      <w:r w:rsidRPr="008B38AF">
        <w:rPr>
          <w:color w:val="202122"/>
          <w:sz w:val="24"/>
          <w:szCs w:val="24"/>
        </w:rPr>
        <w:t xml:space="preserve"> Es quantificaran el nombre de missatges escrits i utilitzats fins que el subjecte finalitzi el TT. Suposem que existirà una relació entre el nombre de missatges i el grau d’encert del subjecte. També valorarem si existeix relació combinada entre el nombre de missatges, el temps i el grau d’entrenament.</w:t>
      </w:r>
    </w:p>
    <w:p w14:paraId="21977411" w14:textId="77777777" w:rsidR="000F16AF" w:rsidRPr="008B38AF" w:rsidRDefault="000F16AF">
      <w:pPr>
        <w:spacing w:line="360" w:lineRule="auto"/>
        <w:ind w:left="1440"/>
        <w:jc w:val="both"/>
        <w:rPr>
          <w:color w:val="202122"/>
          <w:sz w:val="24"/>
          <w:szCs w:val="24"/>
        </w:rPr>
      </w:pPr>
    </w:p>
    <w:p w14:paraId="4A4C80CC"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Grau d’encert </w:t>
      </w:r>
      <w:r w:rsidRPr="008B38AF">
        <w:rPr>
          <w:color w:val="202122"/>
          <w:sz w:val="24"/>
          <w:szCs w:val="24"/>
        </w:rPr>
        <w:t>dels subjectes: Com a mesura obligatòria, s’observarà si els subjectes encerten (és a dir si identifiquen correctament el xatbot i la persona). Creiem que aquesta mesura és la més important i la que serà capaç de respondre les nostres preguntes de recerca i a sustentar o no, la nostra hipòtesi inicial.</w:t>
      </w:r>
    </w:p>
    <w:p w14:paraId="73F5FD07" w14:textId="77777777" w:rsidR="000F16AF" w:rsidRPr="008B38AF" w:rsidRDefault="000F16AF">
      <w:pPr>
        <w:spacing w:line="360" w:lineRule="auto"/>
        <w:ind w:left="1440"/>
        <w:jc w:val="both"/>
        <w:rPr>
          <w:color w:val="202122"/>
          <w:sz w:val="24"/>
          <w:szCs w:val="24"/>
        </w:rPr>
      </w:pPr>
    </w:p>
    <w:p w14:paraId="3EF8FD77"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caràcters i paraules</w:t>
      </w:r>
      <w:r w:rsidRPr="008B38AF">
        <w:rPr>
          <w:color w:val="202122"/>
          <w:sz w:val="24"/>
          <w:szCs w:val="24"/>
        </w:rPr>
        <w:t xml:space="preserve">: Es mesurarà la quantitat de caràcters i paraules per missatge per valorar si existeix relació amb el nivell d’entrenament i el grau d’encert tot i que sospitem que aquestes </w:t>
      </w:r>
      <w:r w:rsidRPr="008B38AF">
        <w:rPr>
          <w:color w:val="202122"/>
          <w:sz w:val="24"/>
          <w:szCs w:val="24"/>
        </w:rPr>
        <w:lastRenderedPageBreak/>
        <w:t>mesures podrien ser més secundàries i probablement no hi hagi una relació directa.</w:t>
      </w:r>
    </w:p>
    <w:p w14:paraId="712084E3" w14:textId="187CE74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Anàlisi </w:t>
      </w:r>
      <w:r w:rsidR="00024455" w:rsidRPr="008B38AF">
        <w:rPr>
          <w:b/>
          <w:color w:val="202122"/>
          <w:sz w:val="24"/>
          <w:szCs w:val="24"/>
        </w:rPr>
        <w:t>qualitativa</w:t>
      </w:r>
      <w:r w:rsidRPr="008B38AF">
        <w:rPr>
          <w:color w:val="202122"/>
          <w:sz w:val="24"/>
          <w:szCs w:val="24"/>
        </w:rPr>
        <w:t>: Per últim</w:t>
      </w:r>
      <w:r w:rsidR="009A60B5">
        <w:rPr>
          <w:color w:val="202122"/>
          <w:sz w:val="24"/>
          <w:szCs w:val="24"/>
        </w:rPr>
        <w:t>,</w:t>
      </w:r>
      <w:r w:rsidRPr="008B38AF">
        <w:rPr>
          <w:color w:val="202122"/>
          <w:sz w:val="24"/>
          <w:szCs w:val="24"/>
        </w:rPr>
        <w:t xml:space="preserve"> s’estudiarà, de forma qualitativa, el tipus de converses realitzades en els tests. També s’analitzarà les característiques dels missatges determinants (definirem com missatge determinant a aquells missatges que han facilitat que els subjectes es decideixin en la seva resposta final). En aquest apartat, pretenem trobar les falles del xatbot, si aquest és capaç de seguir contextos, si pot respondre preguntes, etc. A dins d’aquest</w:t>
      </w:r>
      <w:r w:rsidR="009A60B5">
        <w:rPr>
          <w:color w:val="202122"/>
          <w:sz w:val="24"/>
          <w:szCs w:val="24"/>
        </w:rPr>
        <w:t>a</w:t>
      </w:r>
      <w:r w:rsidRPr="008B38AF">
        <w:rPr>
          <w:color w:val="202122"/>
          <w:sz w:val="24"/>
          <w:szCs w:val="24"/>
        </w:rPr>
        <w:t xml:space="preserve"> anàlisi, s’inclourà una pregunta final en la qual es preguntarà als subjectes perquè han decidit qui és qui i quin</w:t>
      </w:r>
      <w:r w:rsidR="009A60B5">
        <w:rPr>
          <w:color w:val="202122"/>
          <w:sz w:val="24"/>
          <w:szCs w:val="24"/>
        </w:rPr>
        <w:t>s</w:t>
      </w:r>
      <w:r w:rsidRPr="008B38AF">
        <w:rPr>
          <w:color w:val="202122"/>
          <w:sz w:val="24"/>
          <w:szCs w:val="24"/>
        </w:rPr>
        <w:t xml:space="preserve"> són els arguments que han provocat les seves respostes.</w:t>
      </w:r>
    </w:p>
    <w:p w14:paraId="0796DD52" w14:textId="77777777" w:rsidR="000F16AF" w:rsidRPr="008B38AF" w:rsidRDefault="000F16AF">
      <w:pPr>
        <w:spacing w:line="360" w:lineRule="auto"/>
        <w:ind w:left="1440"/>
        <w:jc w:val="both"/>
        <w:rPr>
          <w:color w:val="202122"/>
          <w:sz w:val="24"/>
          <w:szCs w:val="24"/>
        </w:rPr>
      </w:pPr>
    </w:p>
    <w:p w14:paraId="41B55926" w14:textId="77777777" w:rsidR="000F16AF" w:rsidRPr="008B38AF" w:rsidRDefault="00DF6FC3">
      <w:pPr>
        <w:spacing w:line="360" w:lineRule="auto"/>
        <w:jc w:val="both"/>
        <w:rPr>
          <w:color w:val="202122"/>
          <w:sz w:val="24"/>
          <w:szCs w:val="24"/>
        </w:rPr>
      </w:pPr>
      <w:r w:rsidRPr="008B38AF">
        <w:rPr>
          <w:color w:val="202122"/>
          <w:sz w:val="24"/>
          <w:szCs w:val="24"/>
          <w:u w:val="single"/>
        </w:rPr>
        <w:t>Característiques de l’estudi</w:t>
      </w:r>
      <w:r w:rsidRPr="008B38AF">
        <w:rPr>
          <w:color w:val="202122"/>
          <w:sz w:val="24"/>
          <w:szCs w:val="24"/>
        </w:rPr>
        <w:t xml:space="preserve">: </w:t>
      </w:r>
    </w:p>
    <w:p w14:paraId="6529CFC8" w14:textId="77777777" w:rsidR="000F16AF" w:rsidRPr="008B38AF" w:rsidRDefault="000F16AF">
      <w:pPr>
        <w:spacing w:line="360" w:lineRule="auto"/>
        <w:jc w:val="both"/>
        <w:rPr>
          <w:color w:val="202122"/>
          <w:sz w:val="24"/>
          <w:szCs w:val="24"/>
        </w:rPr>
      </w:pPr>
    </w:p>
    <w:p w14:paraId="101528B7" w14:textId="0AC1451F"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Edat dels subjectes</w:t>
      </w:r>
      <w:r w:rsidRPr="008B38AF">
        <w:rPr>
          <w:color w:val="202122"/>
          <w:sz w:val="24"/>
          <w:szCs w:val="24"/>
        </w:rPr>
        <w:t>: L’edat dels subjectes oscil·larà dels 13 als 19 anys. El fet d’escollir aquest rang d’edat és rellevant, ja que considerem que si es duguessin a terme els tests a gent de qualsevol edat, trobaríem resultats totalment diferents. A causa que la majoria d’adolescents conviuen amb aparells electrònics (mòbils, tauletes, ordinadors…) i saben moure's en aquests, considerem que són subjectes exigents. Aquesta exigència és la que busquem en els tests. A més, podrem observar si l’edat (dintre del rang de 13-19) té alguna relació amb la resposta dels tests, però no prendrem l’edat com una mesura de l’estudi, ja que no farem distincions de grups d’edat.</w:t>
      </w:r>
    </w:p>
    <w:p w14:paraId="16C7AE07" w14:textId="77777777" w:rsidR="000F16AF" w:rsidRPr="008B38AF" w:rsidRDefault="000F16AF">
      <w:pPr>
        <w:spacing w:line="360" w:lineRule="auto"/>
        <w:jc w:val="both"/>
        <w:rPr>
          <w:color w:val="202122"/>
          <w:sz w:val="24"/>
          <w:szCs w:val="24"/>
        </w:rPr>
      </w:pPr>
    </w:p>
    <w:p w14:paraId="056C0934" w14:textId="1E6D3DE6"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 xml:space="preserve">Llibertat d’acció del subjecte: </w:t>
      </w:r>
      <w:r w:rsidRPr="008B38AF">
        <w:rPr>
          <w:color w:val="202122"/>
          <w:sz w:val="24"/>
          <w:szCs w:val="24"/>
        </w:rPr>
        <w:t xml:space="preserve">Els subjectes podran utilitzar qualsevol estratègia que considerin necessària per </w:t>
      </w:r>
      <w:r w:rsidR="009A60B5">
        <w:rPr>
          <w:color w:val="202122"/>
          <w:sz w:val="24"/>
          <w:szCs w:val="24"/>
        </w:rPr>
        <w:t>a</w:t>
      </w:r>
      <w:r w:rsidRPr="008B38AF">
        <w:rPr>
          <w:color w:val="202122"/>
          <w:sz w:val="24"/>
          <w:szCs w:val="24"/>
        </w:rPr>
        <w:t xml:space="preserve"> resoldre la prova, com podrien ser: fer preguntes, repetir-se, escriure caràcters aleatoris, escriure els mateixos missatges en totes dues converses, etc.</w:t>
      </w:r>
    </w:p>
    <w:p w14:paraId="1CA9CE62" w14:textId="77777777" w:rsidR="000F16AF" w:rsidRPr="008B38AF" w:rsidRDefault="000F16AF">
      <w:pPr>
        <w:spacing w:line="360" w:lineRule="auto"/>
        <w:jc w:val="both"/>
        <w:rPr>
          <w:sz w:val="24"/>
          <w:szCs w:val="24"/>
        </w:rPr>
      </w:pPr>
    </w:p>
    <w:p w14:paraId="395F4B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Coneixements previs sobre la prova</w:t>
      </w:r>
      <w:r w:rsidRPr="008B38AF">
        <w:rPr>
          <w:sz w:val="24"/>
          <w:szCs w:val="24"/>
        </w:rPr>
        <w:t>: Els subjectes seran coneixedors de l’existència del xatbot.</w:t>
      </w:r>
    </w:p>
    <w:p w14:paraId="17EC259C" w14:textId="77777777" w:rsidR="000F16AF" w:rsidRPr="008B38AF" w:rsidRDefault="000F16AF">
      <w:pPr>
        <w:spacing w:line="360" w:lineRule="auto"/>
        <w:jc w:val="both"/>
        <w:rPr>
          <w:sz w:val="24"/>
          <w:szCs w:val="24"/>
        </w:rPr>
      </w:pPr>
    </w:p>
    <w:p w14:paraId="596B8A3E" w14:textId="77777777" w:rsidR="000F16AF" w:rsidRPr="008B38AF" w:rsidRDefault="000F16AF">
      <w:pPr>
        <w:spacing w:line="360" w:lineRule="auto"/>
        <w:jc w:val="both"/>
        <w:rPr>
          <w:sz w:val="24"/>
          <w:szCs w:val="24"/>
        </w:rPr>
      </w:pPr>
    </w:p>
    <w:p w14:paraId="0DA34BB0" w14:textId="77777777" w:rsidR="000F16AF" w:rsidRPr="008B38AF" w:rsidRDefault="00DF6FC3">
      <w:pPr>
        <w:spacing w:line="360" w:lineRule="auto"/>
        <w:jc w:val="both"/>
        <w:rPr>
          <w:sz w:val="24"/>
          <w:szCs w:val="24"/>
        </w:rPr>
      </w:pPr>
      <w:r w:rsidRPr="008B38AF">
        <w:rPr>
          <w:sz w:val="24"/>
          <w:szCs w:val="24"/>
        </w:rPr>
        <w:lastRenderedPageBreak/>
        <w:tab/>
      </w:r>
    </w:p>
    <w:p w14:paraId="4C9B4646" w14:textId="77777777" w:rsidR="000F16AF" w:rsidRPr="008B38AF" w:rsidRDefault="00DF6FC3">
      <w:pPr>
        <w:spacing w:line="360" w:lineRule="auto"/>
        <w:ind w:firstLine="720"/>
        <w:jc w:val="both"/>
        <w:rPr>
          <w:sz w:val="24"/>
          <w:szCs w:val="24"/>
        </w:rPr>
      </w:pPr>
      <w:r w:rsidRPr="008B38AF">
        <w:rPr>
          <w:b/>
          <w:sz w:val="24"/>
          <w:szCs w:val="24"/>
        </w:rPr>
        <w:t>Xatbot</w:t>
      </w:r>
      <w:r w:rsidRPr="008B38AF">
        <w:rPr>
          <w:sz w:val="24"/>
          <w:szCs w:val="24"/>
        </w:rPr>
        <w:t xml:space="preserve">: El xatbot sempre serà el mateix, però en diferents graus d’entrenament depenent de la prova. Això vol dir que una vegada dut a terme el primer test el xatbot serà intocable, no es podrà entrenar més, ha de quedar igual per tots els subjectes. </w:t>
      </w:r>
    </w:p>
    <w:p w14:paraId="7BE3D321" w14:textId="77777777" w:rsidR="000F16AF" w:rsidRPr="008B38AF" w:rsidRDefault="000F16AF">
      <w:pPr>
        <w:spacing w:line="360" w:lineRule="auto"/>
        <w:jc w:val="both"/>
        <w:rPr>
          <w:sz w:val="24"/>
          <w:szCs w:val="24"/>
        </w:rPr>
      </w:pPr>
    </w:p>
    <w:p w14:paraId="6E2781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Ésser humà</w:t>
      </w:r>
      <w:r w:rsidRPr="008B38AF">
        <w:rPr>
          <w:sz w:val="24"/>
          <w:szCs w:val="24"/>
        </w:rPr>
        <w:t>: La persona amb qui els subjectes conversen sempre serà el mateix integrat del grup. La persona i el xatbot sempre seran els mateixos.</w:t>
      </w:r>
    </w:p>
    <w:p w14:paraId="7CABE6E5" w14:textId="77777777" w:rsidR="000F16AF" w:rsidRPr="008B38AF" w:rsidRDefault="000F16AF" w:rsidP="00024455">
      <w:pPr>
        <w:spacing w:line="360" w:lineRule="auto"/>
        <w:ind w:left="720" w:hanging="720"/>
        <w:jc w:val="both"/>
        <w:rPr>
          <w:sz w:val="24"/>
          <w:szCs w:val="24"/>
        </w:rPr>
      </w:pPr>
    </w:p>
    <w:p w14:paraId="69C5D367"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Màxim de missatges</w:t>
      </w:r>
      <w:r w:rsidRPr="008B38AF">
        <w:rPr>
          <w:sz w:val="24"/>
          <w:szCs w:val="24"/>
        </w:rPr>
        <w:t>: Hi haurà un màxim de missatges per cada conversa, el màxim serà de 20 missatges. Si es fa ús de tots els missatges en les dues converses s’hauran utilitzat 40. Cal destacar que quan el subjecte tingui clara la seva resposta ha de contestar, sense necessitat d’utilitzar tots els missatges possibles.</w:t>
      </w:r>
    </w:p>
    <w:p w14:paraId="654C0C21" w14:textId="77777777" w:rsidR="000F16AF" w:rsidRPr="008B38AF" w:rsidRDefault="000F16AF">
      <w:pPr>
        <w:spacing w:line="360" w:lineRule="auto"/>
        <w:jc w:val="both"/>
        <w:rPr>
          <w:color w:val="202122"/>
          <w:sz w:val="24"/>
          <w:szCs w:val="24"/>
          <w:shd w:val="clear" w:color="auto" w:fill="FF9900"/>
        </w:rPr>
      </w:pPr>
    </w:p>
    <w:p w14:paraId="317A358A" w14:textId="6D7816DA" w:rsidR="000F16AF" w:rsidRPr="008B38AF" w:rsidRDefault="00DF6FC3">
      <w:pPr>
        <w:spacing w:line="360" w:lineRule="auto"/>
        <w:ind w:firstLine="720"/>
        <w:jc w:val="both"/>
        <w:rPr>
          <w:color w:val="202122"/>
          <w:sz w:val="24"/>
          <w:szCs w:val="24"/>
        </w:rPr>
      </w:pPr>
      <w:r w:rsidRPr="008B38AF">
        <w:rPr>
          <w:b/>
          <w:color w:val="202122"/>
          <w:sz w:val="24"/>
          <w:szCs w:val="24"/>
        </w:rPr>
        <w:t>Via de comunicació (Discord)</w:t>
      </w:r>
      <w:r w:rsidRPr="008B38AF">
        <w:rPr>
          <w:color w:val="202122"/>
          <w:sz w:val="24"/>
          <w:szCs w:val="24"/>
        </w:rPr>
        <w:t xml:space="preserve">: Les converses es duran a terme a Discord. Discord és un servei de missatgeria instantània freeware de xat de veu, </w:t>
      </w:r>
      <w:r w:rsidR="00024455" w:rsidRPr="008B38AF">
        <w:rPr>
          <w:color w:val="202122"/>
          <w:sz w:val="24"/>
          <w:szCs w:val="24"/>
        </w:rPr>
        <w:t>vídeo</w:t>
      </w:r>
      <w:r w:rsidRPr="008B38AF">
        <w:rPr>
          <w:color w:val="202122"/>
          <w:sz w:val="24"/>
          <w:szCs w:val="24"/>
        </w:rPr>
        <w:t xml:space="preserve"> i xat per text. Hem decidit utilitzar aquesta aplicació principalment pel seu sistema de servidors (grup de xats). Dins dels servidors podem crear una gran quantitat de xats ordenats, on es duran a terme els tests. Amb aquest sistema podem emmagatzemar i organitzar les converses d'una manera fàcil i visual. A més a més, amb </w:t>
      </w:r>
      <w:r w:rsidR="00024455" w:rsidRPr="008B38AF">
        <w:rPr>
          <w:color w:val="202122"/>
          <w:sz w:val="24"/>
          <w:szCs w:val="24"/>
        </w:rPr>
        <w:t>Discord</w:t>
      </w:r>
      <w:r w:rsidRPr="008B38AF">
        <w:rPr>
          <w:color w:val="202122"/>
          <w:sz w:val="24"/>
          <w:szCs w:val="24"/>
        </w:rPr>
        <w:t xml:space="preserve"> els tests es realitzaran amb l'anonimat que es busca en </w:t>
      </w:r>
      <w:proofErr w:type="spellStart"/>
      <w:r w:rsidRPr="009A60B5">
        <w:rPr>
          <w:i/>
          <w:iCs/>
          <w:color w:val="202122"/>
          <w:sz w:val="24"/>
          <w:szCs w:val="24"/>
        </w:rPr>
        <w:t>l'</w:t>
      </w:r>
      <w:r w:rsidR="009A60B5" w:rsidRPr="009A60B5">
        <w:rPr>
          <w:i/>
          <w:iCs/>
          <w:color w:val="202122"/>
          <w:sz w:val="24"/>
          <w:szCs w:val="24"/>
        </w:rPr>
        <w:t>I</w:t>
      </w:r>
      <w:r w:rsidRPr="009A60B5">
        <w:rPr>
          <w:i/>
          <w:iCs/>
          <w:color w:val="202122"/>
          <w:sz w:val="24"/>
          <w:szCs w:val="24"/>
        </w:rPr>
        <w:t>mitation</w:t>
      </w:r>
      <w:proofErr w:type="spellEnd"/>
      <w:r w:rsidRPr="009A60B5">
        <w:rPr>
          <w:i/>
          <w:iCs/>
          <w:color w:val="202122"/>
          <w:sz w:val="24"/>
          <w:szCs w:val="24"/>
        </w:rPr>
        <w:t xml:space="preserve"> </w:t>
      </w:r>
      <w:r w:rsidR="009A60B5" w:rsidRPr="009A60B5">
        <w:rPr>
          <w:i/>
          <w:iCs/>
          <w:color w:val="202122"/>
          <w:sz w:val="24"/>
          <w:szCs w:val="24"/>
        </w:rPr>
        <w:t>G</w:t>
      </w:r>
      <w:r w:rsidRPr="009A60B5">
        <w:rPr>
          <w:i/>
          <w:iCs/>
          <w:color w:val="202122"/>
          <w:sz w:val="24"/>
          <w:szCs w:val="24"/>
        </w:rPr>
        <w:t>ame</w:t>
      </w:r>
      <w:r w:rsidRPr="008B38AF">
        <w:rPr>
          <w:color w:val="202122"/>
          <w:sz w:val="24"/>
          <w:szCs w:val="24"/>
        </w:rPr>
        <w:t>, ja que els usuaris del xatbot i la persona seran els mateixos. La persona i el xatbot comparteixen compte de Discord.</w:t>
      </w:r>
    </w:p>
    <w:p w14:paraId="3864CA06" w14:textId="77777777" w:rsidR="000F16AF" w:rsidRPr="008B38AF" w:rsidRDefault="000F16AF">
      <w:pPr>
        <w:spacing w:line="360" w:lineRule="auto"/>
        <w:jc w:val="both"/>
        <w:rPr>
          <w:color w:val="202122"/>
          <w:sz w:val="24"/>
          <w:szCs w:val="24"/>
          <w:highlight w:val="red"/>
        </w:rPr>
      </w:pPr>
    </w:p>
    <w:p w14:paraId="0DA70852" w14:textId="77777777"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Mètode de respostes</w:t>
      </w:r>
      <w:r w:rsidRPr="008B38AF">
        <w:rPr>
          <w:color w:val="202122"/>
          <w:sz w:val="24"/>
          <w:szCs w:val="24"/>
        </w:rPr>
        <w:t xml:space="preserve">: Per últim, el xatbot i la persona tindran les mateixes possibilitats a l’hora de respondre, és a dir, la persona només podrà conversar amb les respostes/missatges que té el xatbot. La persona tindrà dues llistes amb totes les respostes possibles del xatbot. La primera llista contindrà les respostes/missatges que té el xatbot menys entrenat (Fase 1), i la segona tindrà totes les respostes/missatges del xatbot més entrenat (Fase 2). </w:t>
      </w:r>
    </w:p>
    <w:p w14:paraId="5BF6F7D8" w14:textId="77777777" w:rsidR="000F16AF" w:rsidRPr="008B38AF" w:rsidRDefault="000F16AF">
      <w:pPr>
        <w:spacing w:line="360" w:lineRule="auto"/>
        <w:jc w:val="both"/>
        <w:rPr>
          <w:color w:val="202122"/>
          <w:sz w:val="24"/>
          <w:szCs w:val="24"/>
        </w:rPr>
      </w:pPr>
    </w:p>
    <w:p w14:paraId="2C8F134E" w14:textId="11A8CBF0" w:rsidR="000F16AF" w:rsidRPr="008B38AF" w:rsidRDefault="00DF6FC3">
      <w:pPr>
        <w:spacing w:line="360" w:lineRule="auto"/>
        <w:jc w:val="both"/>
        <w:rPr>
          <w:b/>
          <w:sz w:val="24"/>
          <w:szCs w:val="24"/>
        </w:rPr>
      </w:pPr>
      <w:r w:rsidRPr="008B38AF">
        <w:rPr>
          <w:color w:val="202122"/>
          <w:sz w:val="24"/>
          <w:szCs w:val="24"/>
        </w:rPr>
        <w:t xml:space="preserve">Creiem que aquesta limitació és rellevant i necessària. Considerem que si la persona pogués conversar amb llibertat, sense necessitat d’usar les respostes del xatbot, els tests serien resolts molt senzillament. Pressuposem  que una persona té un nivell de conversa  molt més elevat que el del xatbot que entrenarem. Ens trobem davant d'una </w:t>
      </w:r>
      <w:r w:rsidRPr="008B38AF">
        <w:rPr>
          <w:color w:val="202122"/>
          <w:sz w:val="24"/>
          <w:szCs w:val="24"/>
        </w:rPr>
        <w:lastRenderedPageBreak/>
        <w:t>manca de recursos, de coneixement sobre la matèria i de temps per poder equilibrar aquesta diferència. Per tant, per ser capaços de realitzar aquest estudi assumirem  aquesta limitació, per poder observar com dintre  d’un rang limitat de respostes/missatges, la persona i el robot triaran</w:t>
      </w:r>
      <w:r w:rsidR="00790E64">
        <w:rPr>
          <w:color w:val="202122"/>
          <w:sz w:val="24"/>
          <w:szCs w:val="24"/>
        </w:rPr>
        <w:t>.</w:t>
      </w:r>
    </w:p>
    <w:p w14:paraId="07E45827" w14:textId="77777777" w:rsidR="000F16AF" w:rsidRPr="008B38AF" w:rsidRDefault="000F16AF">
      <w:pPr>
        <w:spacing w:line="360" w:lineRule="auto"/>
        <w:jc w:val="both"/>
        <w:rPr>
          <w:b/>
          <w:sz w:val="24"/>
          <w:szCs w:val="24"/>
        </w:rPr>
      </w:pPr>
    </w:p>
    <w:p w14:paraId="5E168836" w14:textId="77777777" w:rsidR="000F16AF" w:rsidRPr="008B38AF" w:rsidRDefault="00DF6FC3">
      <w:pPr>
        <w:spacing w:line="360" w:lineRule="auto"/>
        <w:rPr>
          <w:b/>
          <w:sz w:val="24"/>
          <w:szCs w:val="24"/>
        </w:rPr>
      </w:pPr>
      <w:r w:rsidRPr="008B38AF">
        <w:br w:type="page"/>
      </w:r>
    </w:p>
    <w:p w14:paraId="21747ABA" w14:textId="77777777" w:rsidR="000F16AF" w:rsidRPr="008B38AF" w:rsidRDefault="000F16AF">
      <w:pPr>
        <w:spacing w:line="360" w:lineRule="auto"/>
        <w:rPr>
          <w:b/>
          <w:sz w:val="24"/>
          <w:szCs w:val="24"/>
        </w:rPr>
      </w:pPr>
    </w:p>
    <w:p w14:paraId="0C94F5C2" w14:textId="77777777" w:rsidR="000F16AF" w:rsidRPr="008B38AF" w:rsidRDefault="00DF6FC3">
      <w:pPr>
        <w:spacing w:line="360" w:lineRule="auto"/>
        <w:rPr>
          <w:b/>
          <w:sz w:val="24"/>
          <w:szCs w:val="24"/>
        </w:rPr>
      </w:pPr>
      <w:r w:rsidRPr="008B38AF">
        <w:rPr>
          <w:b/>
          <w:sz w:val="24"/>
          <w:szCs w:val="24"/>
        </w:rPr>
        <w:t xml:space="preserve">Logística per a realitzar els tests: </w:t>
      </w:r>
    </w:p>
    <w:p w14:paraId="49A4D231" w14:textId="77777777" w:rsidR="000F16AF" w:rsidRPr="008B38AF" w:rsidRDefault="000F16AF">
      <w:pPr>
        <w:spacing w:line="360" w:lineRule="auto"/>
        <w:jc w:val="both"/>
        <w:rPr>
          <w:sz w:val="24"/>
          <w:szCs w:val="24"/>
        </w:rPr>
      </w:pPr>
    </w:p>
    <w:p w14:paraId="53207CEA" w14:textId="68CC98EA" w:rsidR="000F16AF" w:rsidRPr="008B38AF" w:rsidRDefault="00DF6FC3">
      <w:pPr>
        <w:spacing w:line="360" w:lineRule="auto"/>
        <w:jc w:val="both"/>
        <w:rPr>
          <w:sz w:val="24"/>
          <w:szCs w:val="24"/>
        </w:rPr>
      </w:pPr>
      <w:r w:rsidRPr="008B38AF">
        <w:rPr>
          <w:sz w:val="24"/>
          <w:szCs w:val="24"/>
        </w:rPr>
        <w:t>Els tests es realitzaran a casa dels membres del grup de recerca (Ignacio i Lucas). Es requeriran tres espais/habitacions diferents per evitar tota comunicació visual entre els investigadors i entre els investigadors amb el subjecte. Si hi hagués més d’un subjecte, es facilitarà un espai d’espera separat (en aquest espai es proporcionaran elements d’entreteniment com podrien ser cartes, jocs de taula…</w:t>
      </w:r>
      <w:r w:rsidR="004A13E8">
        <w:rPr>
          <w:sz w:val="24"/>
          <w:szCs w:val="24"/>
        </w:rPr>
        <w:t xml:space="preserve"> </w:t>
      </w:r>
      <w:r w:rsidRPr="008B38AF">
        <w:rPr>
          <w:sz w:val="24"/>
          <w:szCs w:val="24"/>
        </w:rPr>
        <w:t xml:space="preserve">per afavorir la </w:t>
      </w:r>
      <w:r w:rsidR="00024455" w:rsidRPr="008B38AF">
        <w:rPr>
          <w:sz w:val="24"/>
          <w:szCs w:val="24"/>
        </w:rPr>
        <w:t>tranquil·litat</w:t>
      </w:r>
      <w:r w:rsidRPr="008B38AF">
        <w:rPr>
          <w:sz w:val="24"/>
          <w:szCs w:val="24"/>
        </w:rPr>
        <w:t xml:space="preserve"> i col·laboració dels participants) Es farà signar un consentiment informat als participants </w:t>
      </w:r>
      <w:commentRangeStart w:id="1"/>
      <w:r w:rsidRPr="008B38AF">
        <w:rPr>
          <w:sz w:val="24"/>
          <w:szCs w:val="24"/>
        </w:rPr>
        <w:t xml:space="preserve">dels tests. </w:t>
      </w:r>
      <w:commentRangeEnd w:id="1"/>
      <w:r w:rsidRPr="008B38AF">
        <w:commentReference w:id="1"/>
      </w:r>
    </w:p>
    <w:p w14:paraId="2064F20E" w14:textId="77777777" w:rsidR="000F16AF" w:rsidRPr="008B38AF" w:rsidRDefault="000F16AF">
      <w:pPr>
        <w:spacing w:line="360" w:lineRule="auto"/>
        <w:jc w:val="both"/>
        <w:rPr>
          <w:sz w:val="24"/>
          <w:szCs w:val="24"/>
        </w:rPr>
      </w:pPr>
    </w:p>
    <w:p w14:paraId="5BA6BCC8" w14:textId="77777777" w:rsidR="000F16AF" w:rsidRPr="008B38AF" w:rsidRDefault="00DF6FC3">
      <w:pPr>
        <w:spacing w:line="360" w:lineRule="auto"/>
        <w:jc w:val="both"/>
        <w:rPr>
          <w:sz w:val="24"/>
          <w:szCs w:val="24"/>
        </w:rPr>
      </w:pPr>
      <w:r w:rsidRPr="008B38AF">
        <w:rPr>
          <w:sz w:val="24"/>
          <w:szCs w:val="24"/>
        </w:rPr>
        <w:t>A cada subjecte participant de l’estudi se li assignarà un nombre cardinal entre l’1 i el 27.</w:t>
      </w:r>
    </w:p>
    <w:p w14:paraId="26A51941" w14:textId="77777777" w:rsidR="000F16AF" w:rsidRPr="008B38AF" w:rsidRDefault="000F16AF">
      <w:pPr>
        <w:spacing w:line="360" w:lineRule="auto"/>
        <w:jc w:val="both"/>
        <w:rPr>
          <w:sz w:val="24"/>
          <w:szCs w:val="24"/>
        </w:rPr>
      </w:pPr>
    </w:p>
    <w:p w14:paraId="26C688DD" w14:textId="3BE79930" w:rsidR="000F16AF" w:rsidRPr="008B38AF" w:rsidRDefault="00DF6FC3">
      <w:pPr>
        <w:spacing w:line="360" w:lineRule="auto"/>
        <w:jc w:val="both"/>
        <w:rPr>
          <w:sz w:val="24"/>
          <w:szCs w:val="24"/>
        </w:rPr>
      </w:pPr>
      <w:r w:rsidRPr="008B38AF">
        <w:rPr>
          <w:sz w:val="24"/>
          <w:szCs w:val="24"/>
        </w:rPr>
        <w:t>El subjecte estarà situat a l’habitació</w:t>
      </w:r>
      <w:r w:rsidRPr="008B38AF">
        <w:rPr>
          <w:b/>
          <w:sz w:val="24"/>
          <w:szCs w:val="24"/>
        </w:rPr>
        <w:t xml:space="preserve"> número</w:t>
      </w:r>
      <w:r w:rsidR="004A13E8">
        <w:rPr>
          <w:b/>
          <w:sz w:val="24"/>
          <w:szCs w:val="24"/>
        </w:rPr>
        <w:t xml:space="preserve"> </w:t>
      </w:r>
      <w:r w:rsidRPr="008B38AF">
        <w:rPr>
          <w:b/>
          <w:sz w:val="24"/>
          <w:szCs w:val="24"/>
        </w:rPr>
        <w:t xml:space="preserve">1 </w:t>
      </w:r>
      <w:commentRangeStart w:id="2"/>
      <w:r w:rsidRPr="008B38AF">
        <w:rPr>
          <w:b/>
          <w:sz w:val="24"/>
          <w:szCs w:val="24"/>
        </w:rPr>
        <w:t>(foto 1)</w:t>
      </w:r>
      <w:r w:rsidRPr="008B38AF">
        <w:rPr>
          <w:sz w:val="24"/>
          <w:szCs w:val="24"/>
        </w:rPr>
        <w:t>.</w:t>
      </w:r>
      <w:commentRangeEnd w:id="2"/>
      <w:r w:rsidRPr="008B38AF">
        <w:commentReference w:id="2"/>
      </w:r>
      <w:r w:rsidRPr="008B38AF">
        <w:rPr>
          <w:sz w:val="24"/>
          <w:szCs w:val="24"/>
        </w:rPr>
        <w:t xml:space="preserve">  A l’habitació 1 hi haurà un ordinador de sobretaula amb dos monitors. Els monitors seran diferenciats amb etiquetes (un serà el monitor A i l’altre el B). També hi haurà un cronòmetre que s’utilitzarà per mesurar el temps trigat en cada test.</w:t>
      </w:r>
    </w:p>
    <w:p w14:paraId="297D4D3E" w14:textId="77777777" w:rsidR="000F16AF" w:rsidRPr="008B38AF" w:rsidRDefault="000F16AF">
      <w:pPr>
        <w:spacing w:line="360" w:lineRule="auto"/>
        <w:jc w:val="both"/>
        <w:rPr>
          <w:sz w:val="24"/>
          <w:szCs w:val="24"/>
        </w:rPr>
      </w:pPr>
    </w:p>
    <w:p w14:paraId="47091DE3" w14:textId="77777777" w:rsidR="000F16AF" w:rsidRPr="008B38AF" w:rsidRDefault="00DF6FC3">
      <w:pPr>
        <w:spacing w:line="360" w:lineRule="auto"/>
        <w:jc w:val="both"/>
        <w:rPr>
          <w:sz w:val="24"/>
          <w:szCs w:val="24"/>
        </w:rPr>
      </w:pPr>
      <w:r w:rsidRPr="008B38AF">
        <w:rPr>
          <w:sz w:val="24"/>
          <w:szCs w:val="24"/>
        </w:rPr>
        <w:t>Fotografia 1</w:t>
      </w:r>
    </w:p>
    <w:p w14:paraId="43CC698D" w14:textId="77777777" w:rsidR="000F16AF" w:rsidRPr="008B38AF" w:rsidRDefault="00DF6FC3">
      <w:pPr>
        <w:spacing w:line="360" w:lineRule="auto"/>
        <w:jc w:val="center"/>
        <w:rPr>
          <w:sz w:val="24"/>
          <w:szCs w:val="24"/>
        </w:rPr>
      </w:pPr>
      <w:commentRangeStart w:id="3"/>
      <w:r w:rsidRPr="008B38AF">
        <w:rPr>
          <w:noProof/>
          <w:sz w:val="24"/>
          <w:szCs w:val="24"/>
        </w:rPr>
        <w:drawing>
          <wp:inline distT="114300" distB="114300" distL="114300" distR="114300" wp14:anchorId="0224AE81" wp14:editId="54474ADA">
            <wp:extent cx="4567238" cy="342163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567238" cy="3421635"/>
                    </a:xfrm>
                    <a:prstGeom prst="rect">
                      <a:avLst/>
                    </a:prstGeom>
                    <a:ln/>
                  </pic:spPr>
                </pic:pic>
              </a:graphicData>
            </a:graphic>
          </wp:inline>
        </w:drawing>
      </w:r>
      <w:commentRangeEnd w:id="3"/>
      <w:r w:rsidRPr="008B38AF">
        <w:commentReference w:id="3"/>
      </w:r>
    </w:p>
    <w:p w14:paraId="13FA2922" w14:textId="77777777" w:rsidR="000F16AF" w:rsidRPr="008B38AF" w:rsidRDefault="000F16AF">
      <w:pPr>
        <w:spacing w:line="360" w:lineRule="auto"/>
        <w:jc w:val="both"/>
        <w:rPr>
          <w:sz w:val="24"/>
          <w:szCs w:val="24"/>
        </w:rPr>
      </w:pPr>
    </w:p>
    <w:p w14:paraId="7F08A7D5" w14:textId="77777777" w:rsidR="000F16AF" w:rsidRPr="008B38AF" w:rsidRDefault="000F16AF">
      <w:pPr>
        <w:spacing w:line="360" w:lineRule="auto"/>
        <w:jc w:val="both"/>
        <w:rPr>
          <w:sz w:val="24"/>
          <w:szCs w:val="24"/>
        </w:rPr>
      </w:pPr>
    </w:p>
    <w:p w14:paraId="0A1B9636" w14:textId="17E1890D" w:rsidR="000F16AF" w:rsidRPr="008B38AF" w:rsidRDefault="00DF6FC3">
      <w:pPr>
        <w:spacing w:line="360" w:lineRule="auto"/>
        <w:jc w:val="both"/>
        <w:rPr>
          <w:sz w:val="24"/>
          <w:szCs w:val="24"/>
        </w:rPr>
      </w:pPr>
      <w:r w:rsidRPr="008B38AF">
        <w:rPr>
          <w:sz w:val="24"/>
          <w:szCs w:val="24"/>
        </w:rPr>
        <w:t>La pantalla de tots dos monitors mostrarà un servidor de Discord amb dos xats totalment iguals, excepte el seu nom. Els xats s’identificaran amb un n</w:t>
      </w:r>
      <w:r w:rsidR="004A13E8">
        <w:rPr>
          <w:sz w:val="24"/>
          <w:szCs w:val="24"/>
        </w:rPr>
        <w:t>ú</w:t>
      </w:r>
      <w:r w:rsidRPr="008B38AF">
        <w:rPr>
          <w:sz w:val="24"/>
          <w:szCs w:val="24"/>
        </w:rPr>
        <w:t xml:space="preserve">mero i una lletra: el número serà el d’identificació assignat a cada  subjecte i la lletra serà la A o la B depenent del monitor (per exemple, en el cas del tercer participant els xats seran el 3a i el 3b). </w:t>
      </w:r>
    </w:p>
    <w:p w14:paraId="5F5E4498" w14:textId="1926E875" w:rsidR="000F16AF" w:rsidRPr="008B38AF" w:rsidRDefault="00DF6FC3">
      <w:pPr>
        <w:spacing w:line="360" w:lineRule="auto"/>
        <w:jc w:val="both"/>
        <w:rPr>
          <w:sz w:val="24"/>
          <w:szCs w:val="24"/>
        </w:rPr>
      </w:pPr>
      <w:r w:rsidRPr="008B38AF">
        <w:rPr>
          <w:sz w:val="24"/>
          <w:szCs w:val="24"/>
        </w:rPr>
        <w:t>Conversant darrer</w:t>
      </w:r>
      <w:r w:rsidR="004A13E8">
        <w:rPr>
          <w:sz w:val="24"/>
          <w:szCs w:val="24"/>
        </w:rPr>
        <w:t>e</w:t>
      </w:r>
      <w:r w:rsidRPr="008B38AF">
        <w:rPr>
          <w:sz w:val="24"/>
          <w:szCs w:val="24"/>
        </w:rPr>
        <w:t xml:space="preserve"> dels  dos xats hi haurà  sempre el mateix  investigador (Ignacio) i el xatbot. La decisió de per quin xat parla el xatbot i per quin la persona es farà aleatòriament i amb anterioritat als tests. </w:t>
      </w:r>
    </w:p>
    <w:p w14:paraId="3E7A7727" w14:textId="77777777" w:rsidR="000F16AF" w:rsidRPr="008B38AF" w:rsidRDefault="000F16AF">
      <w:pPr>
        <w:spacing w:line="360" w:lineRule="auto"/>
        <w:jc w:val="both"/>
        <w:rPr>
          <w:sz w:val="24"/>
          <w:szCs w:val="24"/>
        </w:rPr>
      </w:pPr>
    </w:p>
    <w:p w14:paraId="7B39D746" w14:textId="77777777" w:rsidR="000F16AF" w:rsidRPr="008B38AF" w:rsidRDefault="00DF6FC3">
      <w:pPr>
        <w:spacing w:line="360" w:lineRule="auto"/>
        <w:jc w:val="both"/>
        <w:rPr>
          <w:sz w:val="24"/>
          <w:szCs w:val="24"/>
        </w:rPr>
      </w:pPr>
      <w:r w:rsidRPr="008B38AF">
        <w:rPr>
          <w:sz w:val="24"/>
          <w:szCs w:val="24"/>
        </w:rPr>
        <w:t>Acompanyant al subjecte hi haurà l’altre investigador (Lucas) què haurà de comptar el nombre de missatges enviats per evitar que no se sobrepassi el límit de missatges establerts (20 per conversa) i també cronometrarà el test. Aquest investigador no tindrà cap interacció amb la persona excepte:</w:t>
      </w:r>
    </w:p>
    <w:p w14:paraId="75049CE6" w14:textId="77777777" w:rsidR="000F16AF" w:rsidRPr="008B38AF" w:rsidRDefault="00DF6FC3">
      <w:pPr>
        <w:numPr>
          <w:ilvl w:val="0"/>
          <w:numId w:val="1"/>
        </w:numPr>
        <w:spacing w:line="360" w:lineRule="auto"/>
        <w:jc w:val="both"/>
        <w:rPr>
          <w:sz w:val="24"/>
          <w:szCs w:val="24"/>
        </w:rPr>
      </w:pPr>
      <w:r w:rsidRPr="008B38AF">
        <w:rPr>
          <w:sz w:val="24"/>
          <w:szCs w:val="24"/>
        </w:rPr>
        <w:t>avisar quan el test comença</w:t>
      </w:r>
    </w:p>
    <w:p w14:paraId="4D042927" w14:textId="77777777" w:rsidR="000F16AF" w:rsidRPr="008B38AF" w:rsidRDefault="00DF6FC3">
      <w:pPr>
        <w:numPr>
          <w:ilvl w:val="0"/>
          <w:numId w:val="1"/>
        </w:numPr>
        <w:spacing w:line="360" w:lineRule="auto"/>
        <w:jc w:val="both"/>
        <w:rPr>
          <w:sz w:val="24"/>
          <w:szCs w:val="24"/>
        </w:rPr>
      </w:pPr>
      <w:r w:rsidRPr="008B38AF">
        <w:rPr>
          <w:sz w:val="24"/>
          <w:szCs w:val="24"/>
        </w:rPr>
        <w:t xml:space="preserve">resoldre qualsevol dubte respecte al funcionament del test </w:t>
      </w:r>
    </w:p>
    <w:p w14:paraId="33AB91EA" w14:textId="77777777" w:rsidR="000F16AF" w:rsidRPr="008B38AF" w:rsidRDefault="00DF6FC3">
      <w:pPr>
        <w:numPr>
          <w:ilvl w:val="0"/>
          <w:numId w:val="1"/>
        </w:numPr>
        <w:spacing w:line="360" w:lineRule="auto"/>
        <w:jc w:val="both"/>
        <w:rPr>
          <w:sz w:val="24"/>
          <w:szCs w:val="24"/>
        </w:rPr>
      </w:pPr>
      <w:r w:rsidRPr="008B38AF">
        <w:rPr>
          <w:sz w:val="24"/>
          <w:szCs w:val="24"/>
        </w:rPr>
        <w:t>ajudar amb qualsevol problema que pugui sorgir</w:t>
      </w:r>
    </w:p>
    <w:p w14:paraId="58098231" w14:textId="77777777" w:rsidR="000F16AF" w:rsidRPr="008B38AF" w:rsidRDefault="000F16AF">
      <w:pPr>
        <w:spacing w:line="360" w:lineRule="auto"/>
        <w:jc w:val="both"/>
        <w:rPr>
          <w:sz w:val="24"/>
          <w:szCs w:val="24"/>
        </w:rPr>
      </w:pPr>
    </w:p>
    <w:p w14:paraId="7FD476E0" w14:textId="77777777" w:rsidR="000F16AF" w:rsidRPr="008B38AF" w:rsidRDefault="000F16AF">
      <w:pPr>
        <w:spacing w:line="360" w:lineRule="auto"/>
        <w:jc w:val="both"/>
        <w:rPr>
          <w:sz w:val="24"/>
          <w:szCs w:val="24"/>
        </w:rPr>
      </w:pPr>
    </w:p>
    <w:p w14:paraId="14E170DB" w14:textId="77777777" w:rsidR="000F16AF" w:rsidRPr="008B38AF" w:rsidRDefault="00DF6FC3">
      <w:pPr>
        <w:spacing w:line="360" w:lineRule="auto"/>
        <w:jc w:val="both"/>
        <w:rPr>
          <w:sz w:val="24"/>
          <w:szCs w:val="24"/>
        </w:rPr>
      </w:pPr>
      <w:r w:rsidRPr="008B38AF">
        <w:rPr>
          <w:sz w:val="24"/>
          <w:szCs w:val="24"/>
        </w:rPr>
        <w:t xml:space="preserve">A l’habitació </w:t>
      </w:r>
      <w:r w:rsidRPr="008B38AF">
        <w:rPr>
          <w:b/>
          <w:sz w:val="24"/>
          <w:szCs w:val="24"/>
        </w:rPr>
        <w:t xml:space="preserve">número 2 </w:t>
      </w:r>
      <w:r w:rsidRPr="008B38AF">
        <w:rPr>
          <w:sz w:val="24"/>
          <w:szCs w:val="24"/>
        </w:rPr>
        <w:t xml:space="preserve">es trobarà el membre del grup que adoptarà el rol de </w:t>
      </w:r>
      <w:r w:rsidRPr="008B38AF">
        <w:rPr>
          <w:b/>
          <w:sz w:val="24"/>
          <w:szCs w:val="24"/>
        </w:rPr>
        <w:t>persona</w:t>
      </w:r>
      <w:r w:rsidRPr="008B38AF">
        <w:rPr>
          <w:sz w:val="24"/>
          <w:szCs w:val="24"/>
        </w:rPr>
        <w:t xml:space="preserve"> en el test i hi haurà un segon ordinador. Aquest tindrà la pantalla dividida, a un costat hi haurà el Word corresponent amb les respostes possibles del xatbot i en l’altre costat el xat de Discord. Aquest membre no tindrà cap interacció amb els participants durant els tests. Quan comencin les converses no podrà revisar el que respongui el xatbot per evitar deixar-se influir per ell. </w:t>
      </w:r>
    </w:p>
    <w:p w14:paraId="27B3303E" w14:textId="77777777" w:rsidR="000F16AF" w:rsidRPr="008B38AF" w:rsidRDefault="00DF6FC3">
      <w:pPr>
        <w:spacing w:line="360" w:lineRule="auto"/>
        <w:jc w:val="both"/>
        <w:rPr>
          <w:sz w:val="24"/>
          <w:szCs w:val="24"/>
        </w:rPr>
      </w:pPr>
      <w:r w:rsidRPr="008B38AF">
        <w:rPr>
          <w:sz w:val="24"/>
          <w:szCs w:val="24"/>
        </w:rPr>
        <w:t xml:space="preserve"> </w:t>
      </w:r>
    </w:p>
    <w:p w14:paraId="204E7438" w14:textId="77777777" w:rsidR="000F16AF" w:rsidRPr="008B38AF" w:rsidRDefault="000F16AF">
      <w:pPr>
        <w:spacing w:line="360" w:lineRule="auto"/>
        <w:jc w:val="both"/>
        <w:rPr>
          <w:sz w:val="24"/>
          <w:szCs w:val="24"/>
        </w:rPr>
      </w:pPr>
    </w:p>
    <w:p w14:paraId="7CCD5CEF" w14:textId="77777777" w:rsidR="000F16AF" w:rsidRPr="008B38AF" w:rsidRDefault="000F16AF">
      <w:pPr>
        <w:spacing w:line="360" w:lineRule="auto"/>
        <w:jc w:val="both"/>
        <w:rPr>
          <w:sz w:val="24"/>
          <w:szCs w:val="24"/>
        </w:rPr>
      </w:pPr>
    </w:p>
    <w:p w14:paraId="6D733FCC"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E0F6BAF" wp14:editId="40A2E4ED">
            <wp:extent cx="4702013" cy="3512347"/>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702013" cy="3512347"/>
                    </a:xfrm>
                    <a:prstGeom prst="rect">
                      <a:avLst/>
                    </a:prstGeom>
                    <a:ln/>
                  </pic:spPr>
                </pic:pic>
              </a:graphicData>
            </a:graphic>
          </wp:inline>
        </w:drawing>
      </w:r>
    </w:p>
    <w:p w14:paraId="7963626D" w14:textId="77777777" w:rsidR="000F16AF" w:rsidRPr="008B38AF" w:rsidRDefault="000F16AF">
      <w:pPr>
        <w:spacing w:line="360" w:lineRule="auto"/>
        <w:jc w:val="both"/>
        <w:rPr>
          <w:sz w:val="24"/>
          <w:szCs w:val="24"/>
        </w:rPr>
      </w:pPr>
    </w:p>
    <w:p w14:paraId="74C3F066" w14:textId="77777777" w:rsidR="000F16AF" w:rsidRPr="008B38AF" w:rsidRDefault="000F16AF">
      <w:pPr>
        <w:spacing w:line="360" w:lineRule="auto"/>
        <w:jc w:val="both"/>
        <w:rPr>
          <w:sz w:val="24"/>
          <w:szCs w:val="24"/>
        </w:rPr>
      </w:pPr>
    </w:p>
    <w:p w14:paraId="1BEA5C30" w14:textId="77777777" w:rsidR="000F16AF" w:rsidRPr="008B38AF" w:rsidRDefault="00DF6FC3">
      <w:pPr>
        <w:spacing w:line="360" w:lineRule="auto"/>
        <w:jc w:val="both"/>
        <w:rPr>
          <w:sz w:val="24"/>
          <w:szCs w:val="24"/>
        </w:rPr>
      </w:pPr>
      <w:r w:rsidRPr="008B38AF">
        <w:rPr>
          <w:sz w:val="24"/>
          <w:szCs w:val="24"/>
        </w:rPr>
        <w:t xml:space="preserve">A l'última habitació, la </w:t>
      </w:r>
      <w:r w:rsidRPr="008B38AF">
        <w:rPr>
          <w:b/>
          <w:sz w:val="24"/>
          <w:szCs w:val="24"/>
        </w:rPr>
        <w:t>número 3</w:t>
      </w:r>
      <w:r w:rsidRPr="008B38AF">
        <w:rPr>
          <w:sz w:val="24"/>
          <w:szCs w:val="24"/>
        </w:rPr>
        <w:t>, trobarem un últim ordinador.</w:t>
      </w:r>
    </w:p>
    <w:p w14:paraId="08DF5CE8" w14:textId="77777777" w:rsidR="000F16AF" w:rsidRPr="008B38AF" w:rsidRDefault="00DF6FC3">
      <w:pPr>
        <w:spacing w:line="360" w:lineRule="auto"/>
        <w:jc w:val="both"/>
        <w:rPr>
          <w:sz w:val="24"/>
          <w:szCs w:val="24"/>
        </w:rPr>
      </w:pPr>
      <w:r w:rsidRPr="008B38AF">
        <w:rPr>
          <w:sz w:val="24"/>
          <w:szCs w:val="24"/>
        </w:rPr>
        <w:t xml:space="preserve">Hi haurà una persona externa al test. Aquest individu estarà monitorant el </w:t>
      </w:r>
      <w:r w:rsidRPr="008B38AF">
        <w:rPr>
          <w:b/>
          <w:sz w:val="24"/>
          <w:szCs w:val="24"/>
        </w:rPr>
        <w:t>xatbot</w:t>
      </w:r>
      <w:r w:rsidRPr="008B38AF">
        <w:rPr>
          <w:sz w:val="24"/>
          <w:szCs w:val="24"/>
        </w:rPr>
        <w:t>, és a dir, copiant les respostes del participant, transferint-les al xatbot i tornant la resposta que el xatbot dona al participant. La persona encarregada d’aquesta tasca no interactuarà amb res més, només és un intermediari entre el xatbot i el participant i no formarà part de l’equip d’investigadors (aquesta tasca és necessària perquè el xatbot conversa al CMD i cal transferir els missatges als xats de Discord)</w:t>
      </w:r>
    </w:p>
    <w:p w14:paraId="7BFBDDFC" w14:textId="77777777" w:rsidR="000F16AF" w:rsidRPr="008B38AF" w:rsidRDefault="000F16AF">
      <w:pPr>
        <w:spacing w:line="360" w:lineRule="auto"/>
        <w:jc w:val="both"/>
        <w:rPr>
          <w:sz w:val="24"/>
          <w:szCs w:val="24"/>
        </w:rPr>
      </w:pPr>
    </w:p>
    <w:p w14:paraId="0880051C" w14:textId="77777777" w:rsidR="000F16AF" w:rsidRPr="008B38AF" w:rsidRDefault="000F16AF">
      <w:pPr>
        <w:spacing w:line="360" w:lineRule="auto"/>
        <w:jc w:val="both"/>
        <w:rPr>
          <w:sz w:val="24"/>
          <w:szCs w:val="24"/>
        </w:rPr>
      </w:pPr>
    </w:p>
    <w:p w14:paraId="3250C0B0" w14:textId="77777777" w:rsidR="000F16AF" w:rsidRPr="008B38AF" w:rsidRDefault="000F16AF">
      <w:pPr>
        <w:spacing w:line="360" w:lineRule="auto"/>
        <w:jc w:val="both"/>
        <w:rPr>
          <w:sz w:val="24"/>
          <w:szCs w:val="24"/>
        </w:rPr>
      </w:pPr>
    </w:p>
    <w:p w14:paraId="5EFCFEA5"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4353575" wp14:editId="4850AFC8">
            <wp:extent cx="4378197" cy="328136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378197" cy="3281363"/>
                    </a:xfrm>
                    <a:prstGeom prst="rect">
                      <a:avLst/>
                    </a:prstGeom>
                    <a:ln/>
                  </pic:spPr>
                </pic:pic>
              </a:graphicData>
            </a:graphic>
          </wp:inline>
        </w:drawing>
      </w:r>
    </w:p>
    <w:p w14:paraId="2AC1F08F" w14:textId="77777777" w:rsidR="000F16AF" w:rsidRPr="008B38AF" w:rsidRDefault="000F16AF">
      <w:pPr>
        <w:spacing w:line="360" w:lineRule="auto"/>
        <w:jc w:val="both"/>
        <w:rPr>
          <w:sz w:val="24"/>
          <w:szCs w:val="24"/>
        </w:rPr>
      </w:pPr>
    </w:p>
    <w:p w14:paraId="6D367803" w14:textId="77777777" w:rsidR="000F16AF" w:rsidRPr="008B38AF" w:rsidRDefault="00DF6FC3">
      <w:pPr>
        <w:spacing w:line="360" w:lineRule="auto"/>
        <w:jc w:val="both"/>
        <w:rPr>
          <w:sz w:val="24"/>
          <w:szCs w:val="24"/>
        </w:rPr>
      </w:pPr>
      <w:r w:rsidRPr="008B38AF">
        <w:rPr>
          <w:sz w:val="24"/>
          <w:szCs w:val="24"/>
        </w:rPr>
        <w:t>Una vegada acabats els tests de la fase 1:</w:t>
      </w:r>
    </w:p>
    <w:p w14:paraId="5DA6F1AA" w14:textId="77777777" w:rsidR="000F16AF" w:rsidRPr="008B38AF" w:rsidRDefault="00DF6FC3">
      <w:pPr>
        <w:spacing w:line="360" w:lineRule="auto"/>
        <w:jc w:val="both"/>
        <w:rPr>
          <w:sz w:val="24"/>
          <w:szCs w:val="24"/>
        </w:rPr>
      </w:pPr>
      <w:r w:rsidRPr="008B38AF">
        <w:rPr>
          <w:sz w:val="24"/>
          <w:szCs w:val="24"/>
        </w:rPr>
        <w:t xml:space="preserve">Investigador 1 (Lucas): </w:t>
      </w:r>
    </w:p>
    <w:p w14:paraId="6891FA38" w14:textId="77777777" w:rsidR="000F16AF" w:rsidRPr="008B38AF" w:rsidRDefault="000F16AF">
      <w:pPr>
        <w:spacing w:line="360" w:lineRule="auto"/>
        <w:jc w:val="both"/>
        <w:rPr>
          <w:sz w:val="24"/>
          <w:szCs w:val="24"/>
        </w:rPr>
      </w:pPr>
    </w:p>
    <w:p w14:paraId="43393306" w14:textId="77777777" w:rsidR="000F16AF" w:rsidRPr="008B38AF" w:rsidRDefault="00DF6FC3">
      <w:pPr>
        <w:spacing w:line="360" w:lineRule="auto"/>
        <w:jc w:val="both"/>
        <w:rPr>
          <w:sz w:val="24"/>
          <w:szCs w:val="24"/>
        </w:rPr>
      </w:pPr>
      <w:r w:rsidRPr="008B38AF">
        <w:rPr>
          <w:sz w:val="24"/>
          <w:szCs w:val="24"/>
        </w:rPr>
        <w:t xml:space="preserve">L’investigador 1 que es troba a l’habitació 1 canviarà els xats als de la fase 2. </w:t>
      </w:r>
    </w:p>
    <w:p w14:paraId="0467509D" w14:textId="77777777" w:rsidR="000F16AF" w:rsidRPr="008B38AF" w:rsidRDefault="00DF6FC3">
      <w:pPr>
        <w:spacing w:line="360" w:lineRule="auto"/>
        <w:jc w:val="both"/>
        <w:rPr>
          <w:sz w:val="24"/>
          <w:szCs w:val="24"/>
        </w:rPr>
      </w:pPr>
      <w:r w:rsidRPr="008B38AF">
        <w:rPr>
          <w:sz w:val="24"/>
          <w:szCs w:val="24"/>
        </w:rPr>
        <w:t>Aquest investigador preguntarà al subjecte que ha finalitzat la fase 1 les raons per les quals ha optat per una resposta en concret.</w:t>
      </w:r>
    </w:p>
    <w:p w14:paraId="0A8C4BF0" w14:textId="77777777" w:rsidR="000F16AF" w:rsidRPr="008B38AF" w:rsidRDefault="00DF6FC3">
      <w:pPr>
        <w:spacing w:line="360" w:lineRule="auto"/>
        <w:jc w:val="both"/>
        <w:rPr>
          <w:sz w:val="24"/>
          <w:szCs w:val="24"/>
        </w:rPr>
      </w:pPr>
      <w:r w:rsidRPr="008B38AF">
        <w:rPr>
          <w:sz w:val="24"/>
          <w:szCs w:val="24"/>
        </w:rPr>
        <w:t>Després marxarà a l’habitació 3 on canviarà el nivell d’entrenament del xatbot.</w:t>
      </w:r>
    </w:p>
    <w:p w14:paraId="4349F2CE" w14:textId="77777777" w:rsidR="000F16AF" w:rsidRPr="008B38AF" w:rsidRDefault="000F16AF">
      <w:pPr>
        <w:spacing w:line="360" w:lineRule="auto"/>
        <w:jc w:val="both"/>
        <w:rPr>
          <w:sz w:val="24"/>
          <w:szCs w:val="24"/>
        </w:rPr>
      </w:pPr>
    </w:p>
    <w:p w14:paraId="06F4A0A8" w14:textId="77777777" w:rsidR="000F16AF" w:rsidRPr="008B38AF" w:rsidRDefault="00DF6FC3">
      <w:pPr>
        <w:spacing w:line="360" w:lineRule="auto"/>
        <w:jc w:val="both"/>
        <w:rPr>
          <w:sz w:val="24"/>
          <w:szCs w:val="24"/>
        </w:rPr>
      </w:pPr>
      <w:r w:rsidRPr="008B38AF">
        <w:rPr>
          <w:sz w:val="24"/>
          <w:szCs w:val="24"/>
        </w:rPr>
        <w:t xml:space="preserve">Investigador 2 (Ignacio): </w:t>
      </w:r>
    </w:p>
    <w:p w14:paraId="71C3FC02" w14:textId="77777777" w:rsidR="000F16AF" w:rsidRPr="008B38AF" w:rsidRDefault="000F16AF">
      <w:pPr>
        <w:spacing w:line="360" w:lineRule="auto"/>
        <w:jc w:val="both"/>
        <w:rPr>
          <w:sz w:val="24"/>
          <w:szCs w:val="24"/>
        </w:rPr>
      </w:pPr>
    </w:p>
    <w:p w14:paraId="06A7D4A9" w14:textId="04B07D17" w:rsidR="000F16AF" w:rsidRPr="008B38AF" w:rsidRDefault="00DF6FC3">
      <w:pPr>
        <w:spacing w:line="360" w:lineRule="auto"/>
        <w:jc w:val="both"/>
        <w:rPr>
          <w:sz w:val="24"/>
          <w:szCs w:val="24"/>
        </w:rPr>
      </w:pPr>
      <w:r w:rsidRPr="008B38AF">
        <w:rPr>
          <w:sz w:val="24"/>
          <w:szCs w:val="24"/>
        </w:rPr>
        <w:t xml:space="preserve">A l’habitació 2 l’altre membre investigador canviarà el Word amb les respostes del </w:t>
      </w:r>
      <w:proofErr w:type="spellStart"/>
      <w:r w:rsidRPr="008B38AF">
        <w:rPr>
          <w:sz w:val="24"/>
          <w:szCs w:val="24"/>
        </w:rPr>
        <w:t>xatbot</w:t>
      </w:r>
      <w:proofErr w:type="spellEnd"/>
      <w:r w:rsidRPr="008B38AF">
        <w:rPr>
          <w:sz w:val="24"/>
          <w:szCs w:val="24"/>
        </w:rPr>
        <w:t xml:space="preserve"> més entrenat per poder iniciar la fase 2.</w:t>
      </w:r>
    </w:p>
    <w:p w14:paraId="6F961BA7" w14:textId="01BB91C2" w:rsidR="000F16AF" w:rsidRPr="008B38AF" w:rsidRDefault="00DF6FC3">
      <w:pPr>
        <w:spacing w:line="360" w:lineRule="auto"/>
        <w:jc w:val="both"/>
        <w:rPr>
          <w:sz w:val="24"/>
          <w:szCs w:val="24"/>
        </w:rPr>
      </w:pPr>
      <w:r w:rsidRPr="008B38AF">
        <w:rPr>
          <w:sz w:val="24"/>
          <w:szCs w:val="24"/>
        </w:rPr>
        <w:t xml:space="preserve">La fase 2 seguirà la mateixa seqüència que la fase 1. </w:t>
      </w:r>
    </w:p>
    <w:p w14:paraId="6CAFC1B6" w14:textId="77777777" w:rsidR="000F16AF" w:rsidRPr="008B38AF" w:rsidRDefault="000F16AF">
      <w:pPr>
        <w:spacing w:line="360" w:lineRule="auto"/>
        <w:jc w:val="both"/>
        <w:rPr>
          <w:sz w:val="24"/>
          <w:szCs w:val="24"/>
        </w:rPr>
      </w:pPr>
    </w:p>
    <w:p w14:paraId="2DA760A0" w14:textId="77777777" w:rsidR="000F16AF" w:rsidRPr="008B38AF" w:rsidRDefault="000F16AF">
      <w:pPr>
        <w:spacing w:line="360" w:lineRule="auto"/>
        <w:jc w:val="both"/>
        <w:rPr>
          <w:sz w:val="24"/>
          <w:szCs w:val="24"/>
        </w:rPr>
      </w:pPr>
    </w:p>
    <w:p w14:paraId="09329732" w14:textId="77777777" w:rsidR="000F16AF" w:rsidRPr="008B38AF" w:rsidRDefault="000F16AF">
      <w:pPr>
        <w:spacing w:line="360" w:lineRule="auto"/>
        <w:jc w:val="both"/>
        <w:rPr>
          <w:sz w:val="24"/>
          <w:szCs w:val="24"/>
        </w:rPr>
      </w:pPr>
    </w:p>
    <w:p w14:paraId="74DF0E0F" w14:textId="77777777" w:rsidR="000F16AF" w:rsidRPr="008B38AF" w:rsidRDefault="000F16AF">
      <w:pPr>
        <w:spacing w:line="360" w:lineRule="auto"/>
        <w:jc w:val="both"/>
        <w:rPr>
          <w:sz w:val="24"/>
          <w:szCs w:val="24"/>
        </w:rPr>
      </w:pPr>
    </w:p>
    <w:p w14:paraId="2C2B5ECB" w14:textId="77777777" w:rsidR="000F16AF" w:rsidRPr="008B38AF" w:rsidRDefault="000F16AF">
      <w:pPr>
        <w:spacing w:line="360" w:lineRule="auto"/>
        <w:jc w:val="both"/>
        <w:rPr>
          <w:sz w:val="24"/>
          <w:szCs w:val="24"/>
        </w:rPr>
      </w:pPr>
    </w:p>
    <w:p w14:paraId="16E069A4" w14:textId="77777777" w:rsidR="000F16AF" w:rsidRPr="008B38AF" w:rsidRDefault="00DF6FC3">
      <w:pPr>
        <w:spacing w:line="360" w:lineRule="auto"/>
        <w:jc w:val="both"/>
        <w:rPr>
          <w:sz w:val="24"/>
          <w:szCs w:val="24"/>
        </w:rPr>
      </w:pPr>
      <w:r w:rsidRPr="008B38AF">
        <w:br w:type="page"/>
      </w:r>
    </w:p>
    <w:p w14:paraId="3A416E8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RESULTATS:</w:t>
      </w:r>
    </w:p>
    <w:p w14:paraId="7B3A027D" w14:textId="77777777" w:rsidR="000F16AF" w:rsidRPr="008B38AF" w:rsidRDefault="000F16AF">
      <w:pPr>
        <w:spacing w:line="360" w:lineRule="auto"/>
        <w:jc w:val="both"/>
        <w:rPr>
          <w:sz w:val="24"/>
          <w:szCs w:val="24"/>
        </w:rPr>
      </w:pPr>
    </w:p>
    <w:p w14:paraId="7B7E6041" w14:textId="24AEC9FC" w:rsidR="000F16AF" w:rsidRPr="008B38AF" w:rsidRDefault="00DF6FC3">
      <w:pPr>
        <w:spacing w:line="360" w:lineRule="auto"/>
        <w:jc w:val="both"/>
        <w:rPr>
          <w:sz w:val="24"/>
          <w:szCs w:val="24"/>
        </w:rPr>
      </w:pPr>
      <w:r w:rsidRPr="008B38AF">
        <w:rPr>
          <w:sz w:val="24"/>
          <w:szCs w:val="24"/>
        </w:rPr>
        <w:t xml:space="preserve">A l’estudi finalment hi ha </w:t>
      </w:r>
      <w:r w:rsidR="00024455" w:rsidRPr="008B38AF">
        <w:rPr>
          <w:sz w:val="24"/>
          <w:szCs w:val="24"/>
        </w:rPr>
        <w:t>hagut</w:t>
      </w:r>
      <w:r w:rsidRPr="008B38AF">
        <w:rPr>
          <w:sz w:val="24"/>
          <w:szCs w:val="24"/>
        </w:rPr>
        <w:t xml:space="preserve"> 27 participants, cadasc</w:t>
      </w:r>
      <w:r w:rsidR="004A13E8">
        <w:rPr>
          <w:sz w:val="24"/>
          <w:szCs w:val="24"/>
        </w:rPr>
        <w:t>un</w:t>
      </w:r>
      <w:r w:rsidRPr="008B38AF">
        <w:rPr>
          <w:sz w:val="24"/>
          <w:szCs w:val="24"/>
        </w:rPr>
        <w:t xml:space="preserve"> dels quals ha realitzat   2 proves.</w:t>
      </w:r>
    </w:p>
    <w:p w14:paraId="3A3F9EB7" w14:textId="77777777" w:rsidR="000F16AF" w:rsidRPr="008B38AF" w:rsidRDefault="00DF6FC3">
      <w:pPr>
        <w:spacing w:line="360" w:lineRule="auto"/>
        <w:jc w:val="both"/>
        <w:rPr>
          <w:sz w:val="24"/>
          <w:szCs w:val="24"/>
        </w:rPr>
      </w:pPr>
      <w:r w:rsidRPr="008B38AF">
        <w:rPr>
          <w:sz w:val="24"/>
          <w:szCs w:val="24"/>
        </w:rPr>
        <w:t xml:space="preserve">S’han obtingut 54 converses que posteriorment hem analitzat.: </w:t>
      </w:r>
    </w:p>
    <w:p w14:paraId="35B8AB1F" w14:textId="77777777" w:rsidR="000F16AF" w:rsidRPr="008B38AF" w:rsidRDefault="000F16AF">
      <w:pPr>
        <w:spacing w:line="360" w:lineRule="auto"/>
        <w:jc w:val="both"/>
        <w:rPr>
          <w:sz w:val="24"/>
          <w:szCs w:val="24"/>
        </w:rPr>
      </w:pPr>
    </w:p>
    <w:p w14:paraId="08899989" w14:textId="77777777" w:rsidR="000F16AF" w:rsidRPr="008B38AF" w:rsidRDefault="00DF6FC3">
      <w:pPr>
        <w:spacing w:line="360" w:lineRule="auto"/>
        <w:jc w:val="both"/>
        <w:rPr>
          <w:sz w:val="24"/>
          <w:szCs w:val="24"/>
        </w:rPr>
      </w:pPr>
      <w:r w:rsidRPr="008B38AF">
        <w:rPr>
          <w:sz w:val="24"/>
          <w:szCs w:val="24"/>
        </w:rPr>
        <w:t>L’edat i gènere dels participants, per tal d’establir la composició de la mostra.</w:t>
      </w:r>
    </w:p>
    <w:p w14:paraId="21D3C502"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0592" behindDoc="0" locked="0" layoutInCell="1" hidden="0" allowOverlap="1" wp14:anchorId="5A74632C" wp14:editId="3E0D6ED1">
            <wp:simplePos x="0" y="0"/>
            <wp:positionH relativeFrom="column">
              <wp:posOffset>2952750</wp:posOffset>
            </wp:positionH>
            <wp:positionV relativeFrom="paragraph">
              <wp:posOffset>171450</wp:posOffset>
            </wp:positionV>
            <wp:extent cx="3524250" cy="2135909"/>
            <wp:effectExtent l="0" t="0" r="0" b="0"/>
            <wp:wrapSquare wrapText="bothSides" distT="114300" distB="114300" distL="114300" distR="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3524250" cy="2135909"/>
                    </a:xfrm>
                    <a:prstGeom prst="rect">
                      <a:avLst/>
                    </a:prstGeom>
                    <a:ln/>
                  </pic:spPr>
                </pic:pic>
              </a:graphicData>
            </a:graphic>
          </wp:anchor>
        </w:drawing>
      </w:r>
      <w:r w:rsidRPr="008B38AF">
        <w:rPr>
          <w:noProof/>
        </w:rPr>
        <w:drawing>
          <wp:anchor distT="114300" distB="114300" distL="114300" distR="114300" simplePos="0" relativeHeight="251633664" behindDoc="0" locked="0" layoutInCell="1" hidden="0" allowOverlap="1" wp14:anchorId="24612DFB" wp14:editId="3F2DB8CC">
            <wp:simplePos x="0" y="0"/>
            <wp:positionH relativeFrom="column">
              <wp:posOffset>-742949</wp:posOffset>
            </wp:positionH>
            <wp:positionV relativeFrom="paragraph">
              <wp:posOffset>157163</wp:posOffset>
            </wp:positionV>
            <wp:extent cx="3524250" cy="2163032"/>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524250" cy="2163032"/>
                    </a:xfrm>
                    <a:prstGeom prst="rect">
                      <a:avLst/>
                    </a:prstGeom>
                    <a:ln/>
                  </pic:spPr>
                </pic:pic>
              </a:graphicData>
            </a:graphic>
          </wp:anchor>
        </w:drawing>
      </w:r>
    </w:p>
    <w:p w14:paraId="5439A5F5" w14:textId="77777777" w:rsidR="000F16AF" w:rsidRPr="008B38AF" w:rsidRDefault="000F16AF">
      <w:pPr>
        <w:spacing w:line="360" w:lineRule="auto"/>
        <w:jc w:val="both"/>
        <w:rPr>
          <w:sz w:val="24"/>
          <w:szCs w:val="24"/>
        </w:rPr>
      </w:pPr>
    </w:p>
    <w:p w14:paraId="42A085BD" w14:textId="77777777" w:rsidR="000F16AF" w:rsidRPr="008B38AF" w:rsidRDefault="00DF6FC3">
      <w:pPr>
        <w:spacing w:line="360" w:lineRule="auto"/>
        <w:jc w:val="both"/>
        <w:rPr>
          <w:sz w:val="24"/>
          <w:szCs w:val="24"/>
        </w:rPr>
      </w:pPr>
      <w:r w:rsidRPr="008B38AF">
        <w:rPr>
          <w:sz w:val="24"/>
          <w:szCs w:val="24"/>
        </w:rPr>
        <w:t>El temps que van trigar els participants (mesurat en segons) en resoldre el temps està representat al gràfic 1. Es van analitzar les dues fases (</w:t>
      </w:r>
      <w:commentRangeStart w:id="4"/>
      <w:r w:rsidRPr="008B38AF">
        <w:rPr>
          <w:sz w:val="24"/>
          <w:szCs w:val="24"/>
        </w:rPr>
        <w:t>fase 1 i fase 2)</w:t>
      </w:r>
      <w:commentRangeEnd w:id="4"/>
      <w:r w:rsidRPr="008B38AF">
        <w:commentReference w:id="4"/>
      </w:r>
      <w:r w:rsidRPr="008B38AF">
        <w:rPr>
          <w:sz w:val="24"/>
          <w:szCs w:val="24"/>
        </w:rPr>
        <w:t xml:space="preserve"> per separat per posteriorment poder-les comparar. </w:t>
      </w:r>
    </w:p>
    <w:p w14:paraId="2337866B" w14:textId="77777777" w:rsidR="000F16AF" w:rsidRPr="008B38AF" w:rsidRDefault="000F16AF">
      <w:pPr>
        <w:spacing w:line="360" w:lineRule="auto"/>
        <w:jc w:val="both"/>
        <w:rPr>
          <w:sz w:val="24"/>
          <w:szCs w:val="24"/>
        </w:rPr>
      </w:pPr>
    </w:p>
    <w:p w14:paraId="242C79C9"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6736" behindDoc="0" locked="0" layoutInCell="1" hidden="0" allowOverlap="1" wp14:anchorId="58172FF1" wp14:editId="0C97157C">
            <wp:simplePos x="0" y="0"/>
            <wp:positionH relativeFrom="column">
              <wp:posOffset>-761999</wp:posOffset>
            </wp:positionH>
            <wp:positionV relativeFrom="paragraph">
              <wp:posOffset>123825</wp:posOffset>
            </wp:positionV>
            <wp:extent cx="3430191" cy="1914525"/>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3430191" cy="1914525"/>
                    </a:xfrm>
                    <a:prstGeom prst="rect">
                      <a:avLst/>
                    </a:prstGeom>
                    <a:ln/>
                  </pic:spPr>
                </pic:pic>
              </a:graphicData>
            </a:graphic>
          </wp:anchor>
        </w:drawing>
      </w:r>
      <w:r w:rsidRPr="008B38AF">
        <w:rPr>
          <w:noProof/>
        </w:rPr>
        <w:drawing>
          <wp:anchor distT="114300" distB="114300" distL="114300" distR="114300" simplePos="0" relativeHeight="251639808" behindDoc="0" locked="0" layoutInCell="1" hidden="0" allowOverlap="1" wp14:anchorId="1B1FDCDD" wp14:editId="3068C135">
            <wp:simplePos x="0" y="0"/>
            <wp:positionH relativeFrom="column">
              <wp:posOffset>2867025</wp:posOffset>
            </wp:positionH>
            <wp:positionV relativeFrom="paragraph">
              <wp:posOffset>123825</wp:posOffset>
            </wp:positionV>
            <wp:extent cx="3590727" cy="1914525"/>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590727" cy="1914525"/>
                    </a:xfrm>
                    <a:prstGeom prst="rect">
                      <a:avLst/>
                    </a:prstGeom>
                    <a:ln/>
                  </pic:spPr>
                </pic:pic>
              </a:graphicData>
            </a:graphic>
          </wp:anchor>
        </w:drawing>
      </w:r>
    </w:p>
    <w:p w14:paraId="5948CF5D" w14:textId="77777777" w:rsidR="000F16AF" w:rsidRPr="008B38AF" w:rsidRDefault="000F16AF">
      <w:pPr>
        <w:spacing w:line="360" w:lineRule="auto"/>
        <w:jc w:val="both"/>
        <w:rPr>
          <w:b/>
          <w:sz w:val="24"/>
          <w:szCs w:val="24"/>
        </w:rPr>
      </w:pPr>
    </w:p>
    <w:p w14:paraId="5947F73A" w14:textId="3F3B8FD1" w:rsidR="000F16AF" w:rsidRPr="008B38AF" w:rsidRDefault="00DF6FC3">
      <w:pPr>
        <w:spacing w:line="360" w:lineRule="auto"/>
        <w:jc w:val="both"/>
        <w:rPr>
          <w:sz w:val="24"/>
          <w:szCs w:val="24"/>
        </w:rPr>
      </w:pPr>
      <w:r w:rsidRPr="008B38AF">
        <w:rPr>
          <w:sz w:val="24"/>
          <w:szCs w:val="24"/>
        </w:rPr>
        <w:lastRenderedPageBreak/>
        <w:t xml:space="preserve">També es van analitzar el nombre de missatges i </w:t>
      </w:r>
      <w:r w:rsidR="00024455" w:rsidRPr="008B38AF">
        <w:rPr>
          <w:sz w:val="24"/>
          <w:szCs w:val="24"/>
        </w:rPr>
        <w:t>caràcters</w:t>
      </w:r>
      <w:r w:rsidRPr="008B38AF">
        <w:rPr>
          <w:sz w:val="24"/>
          <w:szCs w:val="24"/>
        </w:rPr>
        <w:t xml:space="preserve"> emprats per cada subjecte (gràfiques 3 i 4)</w:t>
      </w:r>
    </w:p>
    <w:p w14:paraId="38E4611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42880" behindDoc="0" locked="0" layoutInCell="1" hidden="0" allowOverlap="1" wp14:anchorId="3DC8ED90" wp14:editId="604E88F3">
            <wp:simplePos x="0" y="0"/>
            <wp:positionH relativeFrom="column">
              <wp:posOffset>2838450</wp:posOffset>
            </wp:positionH>
            <wp:positionV relativeFrom="paragraph">
              <wp:posOffset>2971800</wp:posOffset>
            </wp:positionV>
            <wp:extent cx="3638550" cy="220027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638550" cy="2200275"/>
                    </a:xfrm>
                    <a:prstGeom prst="rect">
                      <a:avLst/>
                    </a:prstGeom>
                    <a:ln/>
                  </pic:spPr>
                </pic:pic>
              </a:graphicData>
            </a:graphic>
          </wp:anchor>
        </w:drawing>
      </w:r>
      <w:r w:rsidRPr="008B38AF">
        <w:rPr>
          <w:noProof/>
        </w:rPr>
        <w:drawing>
          <wp:anchor distT="114300" distB="114300" distL="114300" distR="114300" simplePos="0" relativeHeight="251645952" behindDoc="0" locked="0" layoutInCell="1" hidden="0" allowOverlap="1" wp14:anchorId="3FE8B1BC" wp14:editId="5CF762DF">
            <wp:simplePos x="0" y="0"/>
            <wp:positionH relativeFrom="column">
              <wp:posOffset>-761999</wp:posOffset>
            </wp:positionH>
            <wp:positionV relativeFrom="paragraph">
              <wp:posOffset>238125</wp:posOffset>
            </wp:positionV>
            <wp:extent cx="3390900" cy="2559522"/>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390900" cy="2559522"/>
                    </a:xfrm>
                    <a:prstGeom prst="rect">
                      <a:avLst/>
                    </a:prstGeom>
                    <a:ln/>
                  </pic:spPr>
                </pic:pic>
              </a:graphicData>
            </a:graphic>
          </wp:anchor>
        </w:drawing>
      </w:r>
      <w:r w:rsidRPr="008B38AF">
        <w:rPr>
          <w:noProof/>
        </w:rPr>
        <w:drawing>
          <wp:anchor distT="114300" distB="114300" distL="114300" distR="114300" simplePos="0" relativeHeight="251649024" behindDoc="0" locked="0" layoutInCell="1" hidden="0" allowOverlap="1" wp14:anchorId="1998DC3B" wp14:editId="18458765">
            <wp:simplePos x="0" y="0"/>
            <wp:positionH relativeFrom="column">
              <wp:posOffset>-828674</wp:posOffset>
            </wp:positionH>
            <wp:positionV relativeFrom="paragraph">
              <wp:posOffset>2971800</wp:posOffset>
            </wp:positionV>
            <wp:extent cx="3528369" cy="2200275"/>
            <wp:effectExtent l="0" t="0" r="0"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528369" cy="2200275"/>
                    </a:xfrm>
                    <a:prstGeom prst="rect">
                      <a:avLst/>
                    </a:prstGeom>
                    <a:ln/>
                  </pic:spPr>
                </pic:pic>
              </a:graphicData>
            </a:graphic>
          </wp:anchor>
        </w:drawing>
      </w:r>
      <w:r w:rsidRPr="008B38AF">
        <w:rPr>
          <w:noProof/>
        </w:rPr>
        <w:drawing>
          <wp:anchor distT="114300" distB="114300" distL="114300" distR="114300" simplePos="0" relativeHeight="251652096" behindDoc="0" locked="0" layoutInCell="1" hidden="0" allowOverlap="1" wp14:anchorId="3E67FDDD" wp14:editId="3682EEC3">
            <wp:simplePos x="0" y="0"/>
            <wp:positionH relativeFrom="column">
              <wp:posOffset>2790825</wp:posOffset>
            </wp:positionH>
            <wp:positionV relativeFrom="paragraph">
              <wp:posOffset>238125</wp:posOffset>
            </wp:positionV>
            <wp:extent cx="3637968" cy="2562225"/>
            <wp:effectExtent l="0" t="0" r="0" b="0"/>
            <wp:wrapSquare wrapText="bothSides" distT="114300" distB="114300" distL="114300" distR="1143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637968" cy="2562225"/>
                    </a:xfrm>
                    <a:prstGeom prst="rect">
                      <a:avLst/>
                    </a:prstGeom>
                    <a:ln/>
                  </pic:spPr>
                </pic:pic>
              </a:graphicData>
            </a:graphic>
          </wp:anchor>
        </w:drawing>
      </w:r>
    </w:p>
    <w:p w14:paraId="2C6E3E5F" w14:textId="77777777" w:rsidR="000F16AF" w:rsidRPr="008B38AF" w:rsidRDefault="000F16AF">
      <w:pPr>
        <w:spacing w:line="360" w:lineRule="auto"/>
        <w:jc w:val="both"/>
        <w:rPr>
          <w:sz w:val="24"/>
          <w:szCs w:val="24"/>
        </w:rPr>
      </w:pPr>
    </w:p>
    <w:p w14:paraId="1C5B9C21" w14:textId="77777777" w:rsidR="000F16AF" w:rsidRPr="008B38AF" w:rsidRDefault="000F16AF">
      <w:pPr>
        <w:spacing w:line="360" w:lineRule="auto"/>
        <w:jc w:val="both"/>
        <w:rPr>
          <w:sz w:val="24"/>
          <w:szCs w:val="24"/>
        </w:rPr>
      </w:pPr>
    </w:p>
    <w:p w14:paraId="01815AC2" w14:textId="77777777" w:rsidR="000F16AF" w:rsidRPr="008B38AF" w:rsidRDefault="000F16AF">
      <w:pPr>
        <w:spacing w:line="360" w:lineRule="auto"/>
        <w:jc w:val="both"/>
        <w:rPr>
          <w:sz w:val="24"/>
          <w:szCs w:val="24"/>
        </w:rPr>
      </w:pPr>
    </w:p>
    <w:p w14:paraId="5A8383DD" w14:textId="77777777" w:rsidR="000F16AF" w:rsidRPr="008B38AF" w:rsidRDefault="000F16AF">
      <w:pPr>
        <w:spacing w:line="360" w:lineRule="auto"/>
        <w:jc w:val="both"/>
        <w:rPr>
          <w:sz w:val="24"/>
          <w:szCs w:val="24"/>
        </w:rPr>
      </w:pPr>
    </w:p>
    <w:p w14:paraId="0266A8C1" w14:textId="77777777" w:rsidR="000F16AF" w:rsidRPr="008B38AF" w:rsidRDefault="000F16AF">
      <w:pPr>
        <w:spacing w:line="360" w:lineRule="auto"/>
        <w:jc w:val="both"/>
        <w:rPr>
          <w:sz w:val="24"/>
          <w:szCs w:val="24"/>
        </w:rPr>
      </w:pPr>
    </w:p>
    <w:p w14:paraId="3764AF88" w14:textId="77777777" w:rsidR="000F16AF" w:rsidRPr="008B38AF" w:rsidRDefault="000F16AF">
      <w:pPr>
        <w:spacing w:line="360" w:lineRule="auto"/>
        <w:jc w:val="both"/>
        <w:rPr>
          <w:sz w:val="24"/>
          <w:szCs w:val="24"/>
        </w:rPr>
      </w:pPr>
    </w:p>
    <w:p w14:paraId="2CAECFD3" w14:textId="77777777" w:rsidR="000F16AF" w:rsidRPr="008B38AF" w:rsidRDefault="000F16AF">
      <w:pPr>
        <w:spacing w:line="360" w:lineRule="auto"/>
        <w:jc w:val="both"/>
        <w:rPr>
          <w:b/>
          <w:sz w:val="24"/>
          <w:szCs w:val="24"/>
        </w:rPr>
      </w:pPr>
    </w:p>
    <w:p w14:paraId="49678CD8" w14:textId="77777777" w:rsidR="000F16AF" w:rsidRPr="008B38AF" w:rsidRDefault="000F16AF">
      <w:pPr>
        <w:spacing w:line="360" w:lineRule="auto"/>
        <w:jc w:val="both"/>
        <w:rPr>
          <w:b/>
          <w:sz w:val="24"/>
          <w:szCs w:val="24"/>
        </w:rPr>
      </w:pPr>
    </w:p>
    <w:p w14:paraId="24932757" w14:textId="77777777" w:rsidR="000F16AF" w:rsidRPr="008B38AF" w:rsidRDefault="000F16AF">
      <w:pPr>
        <w:spacing w:line="360" w:lineRule="auto"/>
        <w:jc w:val="both"/>
        <w:rPr>
          <w:sz w:val="24"/>
          <w:szCs w:val="24"/>
        </w:rPr>
      </w:pPr>
    </w:p>
    <w:p w14:paraId="3C590B86" w14:textId="77777777" w:rsidR="000F16AF" w:rsidRPr="008B38AF" w:rsidRDefault="00DF6FC3">
      <w:pPr>
        <w:spacing w:line="360" w:lineRule="auto"/>
        <w:jc w:val="both"/>
        <w:rPr>
          <w:sz w:val="24"/>
          <w:szCs w:val="24"/>
        </w:rPr>
      </w:pPr>
      <w:r w:rsidRPr="008B38AF">
        <w:rPr>
          <w:sz w:val="24"/>
          <w:szCs w:val="24"/>
        </w:rPr>
        <w:lastRenderedPageBreak/>
        <w:t xml:space="preserve">Després es va buscar la relació entre  les 3 variables: nombre de missatges, nombre de caràcters i temps. </w:t>
      </w:r>
    </w:p>
    <w:p w14:paraId="3F1BE221"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55168" behindDoc="0" locked="0" layoutInCell="1" hidden="0" allowOverlap="1" wp14:anchorId="580E82C2" wp14:editId="3FBB371A">
            <wp:simplePos x="0" y="0"/>
            <wp:positionH relativeFrom="column">
              <wp:posOffset>-590549</wp:posOffset>
            </wp:positionH>
            <wp:positionV relativeFrom="paragraph">
              <wp:posOffset>161925</wp:posOffset>
            </wp:positionV>
            <wp:extent cx="3267075" cy="2400114"/>
            <wp:effectExtent l="0" t="0" r="0" b="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267075" cy="2400114"/>
                    </a:xfrm>
                    <a:prstGeom prst="rect">
                      <a:avLst/>
                    </a:prstGeom>
                    <a:ln/>
                  </pic:spPr>
                </pic:pic>
              </a:graphicData>
            </a:graphic>
          </wp:anchor>
        </w:drawing>
      </w:r>
      <w:r w:rsidRPr="008B38AF">
        <w:rPr>
          <w:noProof/>
        </w:rPr>
        <w:drawing>
          <wp:anchor distT="114300" distB="114300" distL="114300" distR="114300" simplePos="0" relativeHeight="251658240" behindDoc="0" locked="0" layoutInCell="1" hidden="0" allowOverlap="1" wp14:anchorId="0C3DA622" wp14:editId="341B16FB">
            <wp:simplePos x="0" y="0"/>
            <wp:positionH relativeFrom="column">
              <wp:posOffset>-590549</wp:posOffset>
            </wp:positionH>
            <wp:positionV relativeFrom="paragraph">
              <wp:posOffset>2762250</wp:posOffset>
            </wp:positionV>
            <wp:extent cx="3267075" cy="2514600"/>
            <wp:effectExtent l="0" t="0" r="0" b="0"/>
            <wp:wrapSquare wrapText="bothSides" distT="114300" distB="114300" distL="114300" distR="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267075" cy="2514600"/>
                    </a:xfrm>
                    <a:prstGeom prst="rect">
                      <a:avLst/>
                    </a:prstGeom>
                    <a:ln/>
                  </pic:spPr>
                </pic:pic>
              </a:graphicData>
            </a:graphic>
          </wp:anchor>
        </w:drawing>
      </w:r>
      <w:r w:rsidRPr="008B38AF">
        <w:rPr>
          <w:noProof/>
        </w:rPr>
        <w:drawing>
          <wp:anchor distT="114300" distB="114300" distL="114300" distR="114300" simplePos="0" relativeHeight="251661312" behindDoc="0" locked="0" layoutInCell="1" hidden="0" allowOverlap="1" wp14:anchorId="0E4D709B" wp14:editId="4BE5A07B">
            <wp:simplePos x="0" y="0"/>
            <wp:positionH relativeFrom="column">
              <wp:posOffset>2790825</wp:posOffset>
            </wp:positionH>
            <wp:positionV relativeFrom="paragraph">
              <wp:posOffset>2762250</wp:posOffset>
            </wp:positionV>
            <wp:extent cx="3648075" cy="2514600"/>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3648075" cy="2514600"/>
                    </a:xfrm>
                    <a:prstGeom prst="rect">
                      <a:avLst/>
                    </a:prstGeom>
                    <a:ln/>
                  </pic:spPr>
                </pic:pic>
              </a:graphicData>
            </a:graphic>
          </wp:anchor>
        </w:drawing>
      </w:r>
      <w:r w:rsidRPr="008B38AF">
        <w:rPr>
          <w:noProof/>
        </w:rPr>
        <w:drawing>
          <wp:anchor distT="114300" distB="114300" distL="114300" distR="114300" simplePos="0" relativeHeight="251664384" behindDoc="0" locked="0" layoutInCell="1" hidden="0" allowOverlap="1" wp14:anchorId="434A7509" wp14:editId="1A78B8C2">
            <wp:simplePos x="0" y="0"/>
            <wp:positionH relativeFrom="column">
              <wp:posOffset>2790825</wp:posOffset>
            </wp:positionH>
            <wp:positionV relativeFrom="paragraph">
              <wp:posOffset>161925</wp:posOffset>
            </wp:positionV>
            <wp:extent cx="3648778" cy="2400300"/>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648778" cy="2400300"/>
                    </a:xfrm>
                    <a:prstGeom prst="rect">
                      <a:avLst/>
                    </a:prstGeom>
                    <a:ln/>
                  </pic:spPr>
                </pic:pic>
              </a:graphicData>
            </a:graphic>
          </wp:anchor>
        </w:drawing>
      </w:r>
    </w:p>
    <w:p w14:paraId="2BBEECA6" w14:textId="77777777" w:rsidR="000F16AF" w:rsidRPr="008B38AF" w:rsidRDefault="000F16AF">
      <w:pPr>
        <w:spacing w:line="360" w:lineRule="auto"/>
        <w:jc w:val="both"/>
        <w:rPr>
          <w:b/>
          <w:sz w:val="24"/>
          <w:szCs w:val="24"/>
        </w:rPr>
      </w:pPr>
    </w:p>
    <w:p w14:paraId="56895BEB" w14:textId="77777777" w:rsidR="000F16AF" w:rsidRPr="008B38AF" w:rsidRDefault="000F16AF">
      <w:pPr>
        <w:spacing w:line="360" w:lineRule="auto"/>
        <w:jc w:val="both"/>
        <w:rPr>
          <w:b/>
          <w:sz w:val="24"/>
          <w:szCs w:val="24"/>
        </w:rPr>
      </w:pPr>
    </w:p>
    <w:p w14:paraId="6E982860" w14:textId="77777777" w:rsidR="000F16AF" w:rsidRPr="008B38AF" w:rsidRDefault="000F16AF">
      <w:pPr>
        <w:spacing w:line="360" w:lineRule="auto"/>
        <w:jc w:val="both"/>
        <w:rPr>
          <w:b/>
          <w:sz w:val="24"/>
          <w:szCs w:val="24"/>
        </w:rPr>
      </w:pPr>
    </w:p>
    <w:p w14:paraId="5E51DB31" w14:textId="77777777" w:rsidR="000F16AF" w:rsidRPr="008B38AF" w:rsidRDefault="000F16AF">
      <w:pPr>
        <w:spacing w:line="360" w:lineRule="auto"/>
        <w:jc w:val="both"/>
        <w:rPr>
          <w:b/>
          <w:sz w:val="24"/>
          <w:szCs w:val="24"/>
        </w:rPr>
      </w:pPr>
    </w:p>
    <w:p w14:paraId="0552CB6F" w14:textId="77777777" w:rsidR="000F16AF" w:rsidRPr="008B38AF" w:rsidRDefault="000F16AF">
      <w:pPr>
        <w:spacing w:line="360" w:lineRule="auto"/>
        <w:jc w:val="both"/>
        <w:rPr>
          <w:sz w:val="24"/>
          <w:szCs w:val="24"/>
        </w:rPr>
      </w:pPr>
    </w:p>
    <w:p w14:paraId="545312A0" w14:textId="77777777" w:rsidR="000F16AF" w:rsidRPr="008B38AF" w:rsidRDefault="000F16AF">
      <w:pPr>
        <w:spacing w:line="360" w:lineRule="auto"/>
        <w:jc w:val="both"/>
        <w:rPr>
          <w:sz w:val="24"/>
          <w:szCs w:val="24"/>
        </w:rPr>
      </w:pPr>
    </w:p>
    <w:p w14:paraId="11FE71E6" w14:textId="77777777" w:rsidR="000F16AF" w:rsidRPr="008B38AF" w:rsidRDefault="000F16AF">
      <w:pPr>
        <w:spacing w:line="360" w:lineRule="auto"/>
        <w:jc w:val="both"/>
        <w:rPr>
          <w:sz w:val="24"/>
          <w:szCs w:val="24"/>
        </w:rPr>
      </w:pPr>
    </w:p>
    <w:p w14:paraId="69643C00" w14:textId="77777777" w:rsidR="000F16AF" w:rsidRPr="008B38AF" w:rsidRDefault="000F16AF">
      <w:pPr>
        <w:spacing w:line="360" w:lineRule="auto"/>
        <w:jc w:val="both"/>
        <w:rPr>
          <w:sz w:val="24"/>
          <w:szCs w:val="24"/>
        </w:rPr>
      </w:pPr>
    </w:p>
    <w:p w14:paraId="455EB5B9" w14:textId="77777777" w:rsidR="000F16AF" w:rsidRPr="008B38AF" w:rsidRDefault="00DF6FC3">
      <w:pPr>
        <w:spacing w:line="360" w:lineRule="auto"/>
        <w:jc w:val="both"/>
        <w:rPr>
          <w:sz w:val="24"/>
          <w:szCs w:val="24"/>
        </w:rPr>
      </w:pPr>
      <w:r w:rsidRPr="008B38AF">
        <w:rPr>
          <w:sz w:val="24"/>
          <w:szCs w:val="24"/>
        </w:rPr>
        <w:lastRenderedPageBreak/>
        <w:t xml:space="preserve">En relació al nombre d’errors (es defineix com error la manca d’encert en identificar xatbot com a xatbot i persona com persona) es van obtenir els següents resultats (figura _ i _): </w:t>
      </w:r>
      <w:r w:rsidRPr="008B38AF">
        <w:rPr>
          <w:noProof/>
        </w:rPr>
        <w:drawing>
          <wp:anchor distT="114300" distB="114300" distL="114300" distR="114300" simplePos="0" relativeHeight="251667456" behindDoc="0" locked="0" layoutInCell="1" hidden="0" allowOverlap="1" wp14:anchorId="24549FD4" wp14:editId="5D844814">
            <wp:simplePos x="0" y="0"/>
            <wp:positionH relativeFrom="column">
              <wp:posOffset>-895349</wp:posOffset>
            </wp:positionH>
            <wp:positionV relativeFrom="paragraph">
              <wp:posOffset>895350</wp:posOffset>
            </wp:positionV>
            <wp:extent cx="3750297" cy="2514600"/>
            <wp:effectExtent l="0" t="0" r="0" b="0"/>
            <wp:wrapSquare wrapText="bothSides" distT="114300" distB="114300" distL="114300" distR="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750297" cy="2514600"/>
                    </a:xfrm>
                    <a:prstGeom prst="rect">
                      <a:avLst/>
                    </a:prstGeom>
                    <a:ln/>
                  </pic:spPr>
                </pic:pic>
              </a:graphicData>
            </a:graphic>
          </wp:anchor>
        </w:drawing>
      </w:r>
    </w:p>
    <w:p w14:paraId="5D6E5F5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70528" behindDoc="0" locked="0" layoutInCell="1" hidden="0" allowOverlap="1" wp14:anchorId="36CE0CB8" wp14:editId="19CAC670">
            <wp:simplePos x="0" y="0"/>
            <wp:positionH relativeFrom="column">
              <wp:posOffset>3209925</wp:posOffset>
            </wp:positionH>
            <wp:positionV relativeFrom="paragraph">
              <wp:posOffset>121034</wp:posOffset>
            </wp:positionV>
            <wp:extent cx="3429000" cy="2485159"/>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3429000" cy="2485159"/>
                    </a:xfrm>
                    <a:prstGeom prst="rect">
                      <a:avLst/>
                    </a:prstGeom>
                    <a:ln/>
                  </pic:spPr>
                </pic:pic>
              </a:graphicData>
            </a:graphic>
          </wp:anchor>
        </w:drawing>
      </w:r>
    </w:p>
    <w:p w14:paraId="6E4D2E80" w14:textId="77777777" w:rsidR="000F16AF" w:rsidRPr="008B38AF" w:rsidRDefault="000F16AF">
      <w:pPr>
        <w:spacing w:line="360" w:lineRule="auto"/>
        <w:jc w:val="both"/>
        <w:rPr>
          <w:sz w:val="24"/>
          <w:szCs w:val="24"/>
        </w:rPr>
      </w:pPr>
    </w:p>
    <w:p w14:paraId="0BDE94F1" w14:textId="77777777" w:rsidR="000F16AF" w:rsidRPr="008B38AF" w:rsidRDefault="000F16AF">
      <w:pPr>
        <w:spacing w:line="360" w:lineRule="auto"/>
        <w:jc w:val="both"/>
        <w:rPr>
          <w:sz w:val="24"/>
          <w:szCs w:val="24"/>
        </w:rPr>
      </w:pPr>
    </w:p>
    <w:p w14:paraId="7504879D" w14:textId="77777777" w:rsidR="000F16AF" w:rsidRPr="008B38AF" w:rsidRDefault="000F16AF">
      <w:pPr>
        <w:spacing w:line="360" w:lineRule="auto"/>
        <w:jc w:val="both"/>
        <w:rPr>
          <w:sz w:val="24"/>
          <w:szCs w:val="24"/>
        </w:rPr>
      </w:pPr>
    </w:p>
    <w:p w14:paraId="49D3765D" w14:textId="77777777" w:rsidR="000F16AF" w:rsidRPr="008B38AF" w:rsidRDefault="00DF6FC3">
      <w:pPr>
        <w:spacing w:line="360" w:lineRule="auto"/>
        <w:jc w:val="both"/>
        <w:rPr>
          <w:b/>
          <w:sz w:val="24"/>
          <w:szCs w:val="24"/>
        </w:rPr>
      </w:pPr>
      <w:r w:rsidRPr="008B38AF">
        <w:rPr>
          <w:sz w:val="24"/>
          <w:szCs w:val="24"/>
        </w:rPr>
        <w:t>Es van comparar les diferents variables (nombre de caràcters, paraules, missatges totals….) produïdes en les 2 fases entre les persones que havien errat i les que havien encertat (gràfiques _ _)</w:t>
      </w:r>
    </w:p>
    <w:p w14:paraId="5070B004"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3600" behindDoc="0" locked="0" layoutInCell="1" hidden="0" allowOverlap="1" wp14:anchorId="132B7721" wp14:editId="0585E88F">
            <wp:simplePos x="0" y="0"/>
            <wp:positionH relativeFrom="column">
              <wp:posOffset>-733424</wp:posOffset>
            </wp:positionH>
            <wp:positionV relativeFrom="paragraph">
              <wp:posOffset>171450</wp:posOffset>
            </wp:positionV>
            <wp:extent cx="3429091" cy="1962150"/>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429091" cy="1962150"/>
                    </a:xfrm>
                    <a:prstGeom prst="rect">
                      <a:avLst/>
                    </a:prstGeom>
                    <a:ln/>
                  </pic:spPr>
                </pic:pic>
              </a:graphicData>
            </a:graphic>
          </wp:anchor>
        </w:drawing>
      </w:r>
      <w:r w:rsidRPr="008B38AF">
        <w:rPr>
          <w:noProof/>
        </w:rPr>
        <w:drawing>
          <wp:anchor distT="114300" distB="114300" distL="114300" distR="114300" simplePos="0" relativeHeight="251676672" behindDoc="0" locked="0" layoutInCell="1" hidden="0" allowOverlap="1" wp14:anchorId="7D3778EF" wp14:editId="54275180">
            <wp:simplePos x="0" y="0"/>
            <wp:positionH relativeFrom="column">
              <wp:posOffset>2838450</wp:posOffset>
            </wp:positionH>
            <wp:positionV relativeFrom="paragraph">
              <wp:posOffset>171450</wp:posOffset>
            </wp:positionV>
            <wp:extent cx="3683200" cy="1964941"/>
            <wp:effectExtent l="0" t="0" r="0" b="0"/>
            <wp:wrapSquare wrapText="bothSides" distT="114300" distB="114300" distL="114300" distR="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683200" cy="1964941"/>
                    </a:xfrm>
                    <a:prstGeom prst="rect">
                      <a:avLst/>
                    </a:prstGeom>
                    <a:ln/>
                  </pic:spPr>
                </pic:pic>
              </a:graphicData>
            </a:graphic>
          </wp:anchor>
        </w:drawing>
      </w:r>
    </w:p>
    <w:p w14:paraId="0E1D6851" w14:textId="77777777" w:rsidR="000F16AF" w:rsidRPr="008B38AF" w:rsidRDefault="000F16AF">
      <w:pPr>
        <w:spacing w:line="360" w:lineRule="auto"/>
        <w:jc w:val="both"/>
        <w:rPr>
          <w:b/>
          <w:sz w:val="24"/>
          <w:szCs w:val="24"/>
        </w:rPr>
      </w:pPr>
    </w:p>
    <w:p w14:paraId="19379D41" w14:textId="77777777" w:rsidR="000F16AF" w:rsidRPr="008B38AF" w:rsidRDefault="000F16AF">
      <w:pPr>
        <w:spacing w:line="360" w:lineRule="auto"/>
        <w:jc w:val="both"/>
        <w:rPr>
          <w:b/>
          <w:sz w:val="24"/>
          <w:szCs w:val="24"/>
        </w:rPr>
      </w:pPr>
    </w:p>
    <w:p w14:paraId="7C694226" w14:textId="77777777" w:rsidR="0058387E" w:rsidRPr="008B38AF" w:rsidRDefault="0058387E">
      <w:pPr>
        <w:spacing w:line="360" w:lineRule="auto"/>
        <w:jc w:val="both"/>
        <w:rPr>
          <w:b/>
          <w:sz w:val="24"/>
          <w:szCs w:val="24"/>
        </w:rPr>
      </w:pPr>
    </w:p>
    <w:p w14:paraId="5B1289EB" w14:textId="77777777" w:rsidR="0058387E" w:rsidRPr="008B38AF" w:rsidRDefault="0058387E">
      <w:pPr>
        <w:spacing w:line="360" w:lineRule="auto"/>
        <w:jc w:val="both"/>
        <w:rPr>
          <w:b/>
          <w:sz w:val="24"/>
          <w:szCs w:val="24"/>
        </w:rPr>
      </w:pPr>
    </w:p>
    <w:p w14:paraId="05989870" w14:textId="77777777" w:rsidR="000F16AF" w:rsidRPr="008B38AF" w:rsidRDefault="000F16AF">
      <w:pPr>
        <w:spacing w:line="360" w:lineRule="auto"/>
        <w:jc w:val="both"/>
        <w:rPr>
          <w:b/>
          <w:sz w:val="24"/>
          <w:szCs w:val="24"/>
        </w:rPr>
      </w:pPr>
    </w:p>
    <w:p w14:paraId="4A1CC1A6" w14:textId="12364463" w:rsidR="000F16AF" w:rsidRPr="008B38AF" w:rsidRDefault="00DF6FC3">
      <w:pPr>
        <w:spacing w:line="360" w:lineRule="auto"/>
        <w:jc w:val="both"/>
        <w:rPr>
          <w:sz w:val="24"/>
          <w:szCs w:val="24"/>
        </w:rPr>
      </w:pPr>
      <w:r w:rsidRPr="008B38AF">
        <w:rPr>
          <w:sz w:val="24"/>
          <w:szCs w:val="24"/>
        </w:rPr>
        <w:t>Finalment</w:t>
      </w:r>
      <w:r w:rsidR="004A13E8">
        <w:rPr>
          <w:sz w:val="24"/>
          <w:szCs w:val="24"/>
        </w:rPr>
        <w:t>,</w:t>
      </w:r>
      <w:r w:rsidRPr="008B38AF">
        <w:rPr>
          <w:sz w:val="24"/>
          <w:szCs w:val="24"/>
        </w:rPr>
        <w:t xml:space="preserve"> es va fer una anàlisi qualitativa de les raons que havien motivat la resolució de les proves en cada fase en els subjectes que van encertar. (gràfica ___) </w:t>
      </w:r>
    </w:p>
    <w:p w14:paraId="4C3DE9A7"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036E6BE7" wp14:editId="3E2E2C93">
            <wp:extent cx="5731200" cy="3454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3454400"/>
                    </a:xfrm>
                    <a:prstGeom prst="rect">
                      <a:avLst/>
                    </a:prstGeom>
                    <a:ln/>
                  </pic:spPr>
                </pic:pic>
              </a:graphicData>
            </a:graphic>
          </wp:inline>
        </w:drawing>
      </w:r>
    </w:p>
    <w:p w14:paraId="7E39782B" w14:textId="77777777" w:rsidR="000F16AF" w:rsidRPr="008B38AF" w:rsidRDefault="000F16AF">
      <w:pPr>
        <w:spacing w:line="360" w:lineRule="auto"/>
        <w:jc w:val="both"/>
        <w:rPr>
          <w:sz w:val="24"/>
          <w:szCs w:val="24"/>
        </w:rPr>
      </w:pPr>
    </w:p>
    <w:p w14:paraId="7DC3F4EA" w14:textId="77777777" w:rsidR="000F16AF" w:rsidRPr="008B38AF" w:rsidRDefault="000F16AF">
      <w:pPr>
        <w:spacing w:line="360" w:lineRule="auto"/>
        <w:jc w:val="both"/>
        <w:rPr>
          <w:b/>
          <w:sz w:val="24"/>
          <w:szCs w:val="24"/>
        </w:rPr>
      </w:pPr>
    </w:p>
    <w:p w14:paraId="6197B968" w14:textId="77777777" w:rsidR="000F16AF" w:rsidRPr="008B38AF" w:rsidRDefault="000F16AF">
      <w:pPr>
        <w:spacing w:line="360" w:lineRule="auto"/>
        <w:jc w:val="both"/>
        <w:rPr>
          <w:b/>
          <w:sz w:val="24"/>
          <w:szCs w:val="24"/>
        </w:rPr>
      </w:pPr>
    </w:p>
    <w:p w14:paraId="576EBC05" w14:textId="495EF3CE" w:rsidR="000F16AF" w:rsidRPr="008B38AF" w:rsidRDefault="00DF6FC3">
      <w:pPr>
        <w:spacing w:line="360" w:lineRule="auto"/>
        <w:jc w:val="both"/>
        <w:rPr>
          <w:b/>
          <w:sz w:val="24"/>
          <w:szCs w:val="24"/>
        </w:rPr>
      </w:pPr>
      <w:r w:rsidRPr="008B38AF">
        <w:br w:type="page"/>
      </w:r>
    </w:p>
    <w:p w14:paraId="4E2FEAE6" w14:textId="77777777" w:rsidR="000F16AF" w:rsidRPr="008B38AF" w:rsidRDefault="00DF6FC3">
      <w:pPr>
        <w:spacing w:line="360" w:lineRule="auto"/>
        <w:jc w:val="both"/>
        <w:rPr>
          <w:color w:val="202122"/>
          <w:sz w:val="24"/>
          <w:szCs w:val="24"/>
        </w:rPr>
      </w:pPr>
      <w:r w:rsidRPr="008B38AF">
        <w:rPr>
          <w:b/>
          <w:color w:val="202122"/>
          <w:sz w:val="24"/>
          <w:szCs w:val="24"/>
        </w:rPr>
        <w:lastRenderedPageBreak/>
        <w:t xml:space="preserve">DISCUSSIÓ: </w:t>
      </w:r>
    </w:p>
    <w:p w14:paraId="1F5366A7" w14:textId="19C737FD" w:rsidR="000F16AF" w:rsidRPr="008B38AF" w:rsidRDefault="00DF6FC3">
      <w:pPr>
        <w:spacing w:line="360" w:lineRule="auto"/>
        <w:jc w:val="both"/>
        <w:rPr>
          <w:color w:val="202124"/>
          <w:sz w:val="24"/>
          <w:szCs w:val="24"/>
        </w:rPr>
      </w:pPr>
      <w:r w:rsidRPr="008B38AF">
        <w:rPr>
          <w:color w:val="202124"/>
          <w:sz w:val="24"/>
          <w:szCs w:val="24"/>
        </w:rPr>
        <w:t>La investigació realitzada</w:t>
      </w:r>
      <w:r w:rsidR="004A13E8">
        <w:rPr>
          <w:color w:val="202124"/>
          <w:sz w:val="24"/>
          <w:szCs w:val="24"/>
        </w:rPr>
        <w:t xml:space="preserve"> </w:t>
      </w:r>
      <w:r w:rsidRPr="008B38AF">
        <w:rPr>
          <w:color w:val="202124"/>
          <w:sz w:val="24"/>
          <w:szCs w:val="24"/>
        </w:rPr>
        <w:t>té com</w:t>
      </w:r>
      <w:r w:rsidR="004A13E8">
        <w:rPr>
          <w:color w:val="202124"/>
          <w:sz w:val="24"/>
          <w:szCs w:val="24"/>
        </w:rPr>
        <w:t xml:space="preserve"> a </w:t>
      </w:r>
      <w:r w:rsidRPr="008B38AF">
        <w:rPr>
          <w:color w:val="202124"/>
          <w:sz w:val="24"/>
          <w:szCs w:val="24"/>
        </w:rPr>
        <w:t xml:space="preserve">objectiu demostrar la nostra hipòtesi inicial. </w:t>
      </w:r>
      <w:r w:rsidR="00024455" w:rsidRPr="008B38AF">
        <w:rPr>
          <w:color w:val="202124"/>
          <w:sz w:val="24"/>
          <w:szCs w:val="24"/>
        </w:rPr>
        <w:t>Consideràvem</w:t>
      </w:r>
      <w:r w:rsidRPr="008B38AF">
        <w:rPr>
          <w:color w:val="202124"/>
          <w:sz w:val="24"/>
          <w:szCs w:val="24"/>
        </w:rPr>
        <w:t xml:space="preserve"> que el nostre xatbot seria incapaç de superar un TT. </w:t>
      </w:r>
    </w:p>
    <w:p w14:paraId="5D95DA20" w14:textId="5D543F1C" w:rsidR="000F16AF" w:rsidRPr="008B38AF" w:rsidRDefault="00DF6FC3">
      <w:pPr>
        <w:spacing w:line="360" w:lineRule="auto"/>
        <w:jc w:val="both"/>
        <w:rPr>
          <w:color w:val="202124"/>
          <w:sz w:val="24"/>
          <w:szCs w:val="24"/>
        </w:rPr>
      </w:pPr>
      <w:r w:rsidRPr="008B38AF">
        <w:rPr>
          <w:color w:val="202124"/>
          <w:sz w:val="24"/>
          <w:szCs w:val="24"/>
        </w:rPr>
        <w:t>La nostra  hipòtesi inicial contemplava  el 100% d’encert en tots els subjectes inclosos en l’experiment (és a dir, que el xatbot no seria capaç de simular un comportament humà). En canvi</w:t>
      </w:r>
      <w:r w:rsidR="004A13E8">
        <w:rPr>
          <w:color w:val="202124"/>
          <w:sz w:val="24"/>
          <w:szCs w:val="24"/>
        </w:rPr>
        <w:t>,</w:t>
      </w:r>
      <w:r w:rsidRPr="008B38AF">
        <w:rPr>
          <w:color w:val="202124"/>
          <w:sz w:val="24"/>
          <w:szCs w:val="24"/>
        </w:rPr>
        <w:t xml:space="preserve"> els resultats observats no han confirmat això: alguns subjectes han fallat. </w:t>
      </w:r>
      <w:r w:rsidRPr="008B38AF">
        <w:rPr>
          <w:color w:val="202124"/>
          <w:sz w:val="24"/>
          <w:szCs w:val="24"/>
        </w:rPr>
        <w:br/>
        <w:t>El xatbot va superar el test en 4/27 ocasions en la fase 1 i a 5/27 a la fase 2. Aquests resultats semblen confirmar que el xatbot que hem dissenyat està capacitat per superar el nostre TT</w:t>
      </w:r>
      <w:r w:rsidR="004A13E8">
        <w:rPr>
          <w:color w:val="202124"/>
          <w:sz w:val="24"/>
          <w:szCs w:val="24"/>
        </w:rPr>
        <w:t>.</w:t>
      </w:r>
      <w:r w:rsidRPr="008B38AF">
        <w:rPr>
          <w:color w:val="202124"/>
          <w:sz w:val="24"/>
          <w:szCs w:val="24"/>
        </w:rPr>
        <w:t xml:space="preserve"> Tot i així no podem assegurar que alguns dels errors comesos pels subjectes  no siguin casuals o </w:t>
      </w:r>
      <w:r w:rsidR="004A13E8">
        <w:rPr>
          <w:color w:val="202124"/>
          <w:sz w:val="24"/>
          <w:szCs w:val="24"/>
        </w:rPr>
        <w:t>siguin causats</w:t>
      </w:r>
      <w:r w:rsidRPr="008B38AF">
        <w:rPr>
          <w:color w:val="202124"/>
          <w:sz w:val="24"/>
          <w:szCs w:val="24"/>
        </w:rPr>
        <w:t xml:space="preserve"> per la sort.</w:t>
      </w:r>
    </w:p>
    <w:p w14:paraId="58DDE613" w14:textId="77777777" w:rsidR="000F16AF" w:rsidRPr="008B38AF" w:rsidRDefault="000F16AF">
      <w:pPr>
        <w:spacing w:line="360" w:lineRule="auto"/>
        <w:jc w:val="both"/>
        <w:rPr>
          <w:color w:val="202124"/>
          <w:sz w:val="24"/>
          <w:szCs w:val="24"/>
        </w:rPr>
      </w:pPr>
    </w:p>
    <w:p w14:paraId="53D048AF" w14:textId="5CAB48CB" w:rsidR="000F16AF" w:rsidRPr="008B38AF" w:rsidRDefault="00DF6FC3">
      <w:pPr>
        <w:spacing w:line="360" w:lineRule="auto"/>
        <w:jc w:val="both"/>
        <w:rPr>
          <w:color w:val="202124"/>
          <w:sz w:val="24"/>
          <w:szCs w:val="24"/>
        </w:rPr>
      </w:pPr>
      <w:r w:rsidRPr="008B38AF">
        <w:rPr>
          <w:color w:val="202124"/>
          <w:sz w:val="24"/>
          <w:szCs w:val="24"/>
        </w:rPr>
        <w:t>Recuperant una altra de les preguntes d'investigació plantejades a l’inici del treball, ens fixem en el grau d’entrenament del xat</w:t>
      </w:r>
      <w:commentRangeStart w:id="5"/>
      <w:r w:rsidRPr="008B38AF">
        <w:rPr>
          <w:color w:val="202124"/>
          <w:sz w:val="24"/>
          <w:szCs w:val="24"/>
        </w:rPr>
        <w:t>bot.</w:t>
      </w:r>
      <w:commentRangeEnd w:id="5"/>
      <w:r w:rsidRPr="008B38AF">
        <w:commentReference w:id="5"/>
      </w:r>
      <w:r w:rsidRPr="008B38AF">
        <w:rPr>
          <w:color w:val="202124"/>
          <w:sz w:val="24"/>
          <w:szCs w:val="24"/>
        </w:rPr>
        <w:t xml:space="preserve"> </w:t>
      </w:r>
      <w:r w:rsidRPr="008B38AF">
        <w:rPr>
          <w:color w:val="202124"/>
          <w:sz w:val="24"/>
          <w:szCs w:val="24"/>
        </w:rPr>
        <w:br/>
        <w:t>A la fase 1, on el xatbot està menys entrenat perquè té menys dades d’intenció i resposta, el grau d’encert dels subjectes és més alt (23/27) en canvi</w:t>
      </w:r>
      <w:r w:rsidR="00306895">
        <w:rPr>
          <w:color w:val="202124"/>
          <w:sz w:val="24"/>
          <w:szCs w:val="24"/>
        </w:rPr>
        <w:t>,</w:t>
      </w:r>
      <w:r w:rsidRPr="008B38AF">
        <w:rPr>
          <w:color w:val="202124"/>
          <w:sz w:val="24"/>
          <w:szCs w:val="24"/>
        </w:rPr>
        <w:t xml:space="preserve"> a la fase 2, on el xatbot està més entrenat, el grau d’encert dels subjectes és menor (22/27). No podem afirmar amb rotunditat que com més grau d’entrenament tingui el xatbot més difícil serà la seva identificació, perquè la diferència entre els encert</w:t>
      </w:r>
      <w:r w:rsidR="00306895">
        <w:rPr>
          <w:color w:val="202124"/>
          <w:sz w:val="24"/>
          <w:szCs w:val="24"/>
        </w:rPr>
        <w:t>s</w:t>
      </w:r>
      <w:r w:rsidRPr="008B38AF">
        <w:rPr>
          <w:color w:val="202124"/>
          <w:sz w:val="24"/>
          <w:szCs w:val="24"/>
        </w:rPr>
        <w:t xml:space="preserve"> de la fase 1 i els de la fase 2 és insignificant</w:t>
      </w:r>
      <w:r w:rsidR="00306895">
        <w:rPr>
          <w:color w:val="202124"/>
          <w:sz w:val="24"/>
          <w:szCs w:val="24"/>
        </w:rPr>
        <w:t>,</w:t>
      </w:r>
      <w:r w:rsidRPr="008B38AF">
        <w:rPr>
          <w:color w:val="202124"/>
          <w:sz w:val="24"/>
          <w:szCs w:val="24"/>
        </w:rPr>
        <w:t xml:space="preserve"> però sembla intuir-se que el grau d’entrenament del xatbot pot influir en el grau d’encert. Pressuposem a més, que aquesta diferència (23/27 i 22/27)  no és major perquè el factor d’aprenentatge dels subjectes entre les fases 1 i 2 afavoreix el grau d’encert. Aquest factor de confusió no el vam tenir en compte a l’hora de dissenyar l’experiment. </w:t>
      </w:r>
      <w:r w:rsidRPr="008B38AF">
        <w:rPr>
          <w:color w:val="202124"/>
          <w:sz w:val="24"/>
          <w:szCs w:val="24"/>
        </w:rPr>
        <w:br/>
      </w:r>
    </w:p>
    <w:p w14:paraId="78813CFC" w14:textId="32148543" w:rsidR="000F16AF" w:rsidRPr="008B38AF" w:rsidRDefault="00DF6FC3">
      <w:pPr>
        <w:spacing w:line="360" w:lineRule="auto"/>
        <w:jc w:val="both"/>
        <w:rPr>
          <w:color w:val="202124"/>
          <w:sz w:val="24"/>
          <w:szCs w:val="24"/>
        </w:rPr>
      </w:pPr>
      <w:r w:rsidRPr="008B38AF">
        <w:rPr>
          <w:color w:val="202124"/>
          <w:sz w:val="24"/>
          <w:szCs w:val="24"/>
        </w:rPr>
        <w:t xml:space="preserve">Sense haver contemplat inicialment el factor d’aprenentatge de cada subjecte, vam preveure un temps total per fase d’entre 3-4 minuts per solucionar el test de la fase 1, i de 5-6 minuts per solucionar el test de la fase 2. </w:t>
      </w:r>
      <w:r w:rsidRPr="008B38AF">
        <w:rPr>
          <w:color w:val="202124"/>
          <w:sz w:val="24"/>
          <w:szCs w:val="24"/>
        </w:rPr>
        <w:br/>
        <w:t>Observant els resultats de l’experiment, la mitjana de temps a la fase 1 ha estat de 7:53 min i la de la fase 2 de 7:15 minuts. Els resultats han evidenciat que la nostra previsió era errònia, ja que el temps empleat per solucionar els test</w:t>
      </w:r>
      <w:r w:rsidR="00306895">
        <w:rPr>
          <w:color w:val="202124"/>
          <w:sz w:val="24"/>
          <w:szCs w:val="24"/>
        </w:rPr>
        <w:t>s</w:t>
      </w:r>
      <w:r w:rsidRPr="008B38AF">
        <w:rPr>
          <w:color w:val="202124"/>
          <w:sz w:val="24"/>
          <w:szCs w:val="24"/>
        </w:rPr>
        <w:t xml:space="preserve"> ha estat major  del previst, i a més, en general, els de la fase 1 van requerir de més temps que els de la fase 2. Sospitem que la raó tingui a veure amb el factor d’aprenentatge que hem comentat.</w:t>
      </w:r>
    </w:p>
    <w:p w14:paraId="110D8078" w14:textId="77777777" w:rsidR="000F16AF" w:rsidRPr="008B38AF" w:rsidRDefault="000F16AF">
      <w:pPr>
        <w:spacing w:line="360" w:lineRule="auto"/>
        <w:jc w:val="both"/>
        <w:rPr>
          <w:color w:val="202124"/>
          <w:sz w:val="24"/>
          <w:szCs w:val="24"/>
        </w:rPr>
      </w:pPr>
    </w:p>
    <w:p w14:paraId="4E0624E1" w14:textId="0C9B0B1A" w:rsidR="000F16AF" w:rsidRPr="008B38AF" w:rsidRDefault="00DF6FC3">
      <w:pPr>
        <w:spacing w:line="360" w:lineRule="auto"/>
        <w:jc w:val="both"/>
        <w:rPr>
          <w:color w:val="202124"/>
          <w:sz w:val="24"/>
          <w:szCs w:val="24"/>
        </w:rPr>
      </w:pPr>
      <w:r w:rsidRPr="008B38AF">
        <w:rPr>
          <w:color w:val="202124"/>
          <w:sz w:val="24"/>
          <w:szCs w:val="24"/>
        </w:rPr>
        <w:t xml:space="preserve">També hem trobat una possible relació lineal entre el temps i el nombre de missatges totals en totes dues fases. Com més temps trigui un subjecte a solucionar el test més missatges escriurà aquest. Observem que també hi ha una relació similar amb el temps i els caràcters escrits. En conclusió, sembla que el temps, el nombre de missatges i el nombre de caràcters són directament proporcionals. Els resultats evidencien que en totes dues fases, els subjectes que no encerten  triguen menys temps a resoldre els tests, escriuen menys missatges i menys caràcters que els subjectes que encerten. Assumim que, en general, com menys es trigui </w:t>
      </w:r>
      <w:r w:rsidR="00306895">
        <w:rPr>
          <w:color w:val="202124"/>
          <w:sz w:val="24"/>
          <w:szCs w:val="24"/>
        </w:rPr>
        <w:t>a</w:t>
      </w:r>
      <w:r w:rsidRPr="008B38AF">
        <w:rPr>
          <w:color w:val="202124"/>
          <w:sz w:val="24"/>
          <w:szCs w:val="24"/>
        </w:rPr>
        <w:t xml:space="preserve"> realitzar un TT més possible és l’error.   </w:t>
      </w:r>
    </w:p>
    <w:p w14:paraId="5CC1A8CC" w14:textId="77777777" w:rsidR="000F16AF" w:rsidRPr="008B38AF" w:rsidRDefault="000F16AF">
      <w:pPr>
        <w:spacing w:line="360" w:lineRule="auto"/>
        <w:jc w:val="both"/>
        <w:rPr>
          <w:color w:val="202124"/>
          <w:sz w:val="24"/>
          <w:szCs w:val="24"/>
        </w:rPr>
      </w:pPr>
    </w:p>
    <w:p w14:paraId="0C758AE1" w14:textId="224F521A" w:rsidR="000F16AF" w:rsidRPr="008B38AF" w:rsidRDefault="00DF6FC3">
      <w:pPr>
        <w:spacing w:line="360" w:lineRule="auto"/>
        <w:jc w:val="both"/>
        <w:rPr>
          <w:color w:val="202124"/>
          <w:sz w:val="24"/>
          <w:szCs w:val="24"/>
        </w:rPr>
      </w:pPr>
      <w:r w:rsidRPr="008B38AF">
        <w:rPr>
          <w:color w:val="202124"/>
          <w:sz w:val="24"/>
          <w:szCs w:val="24"/>
        </w:rPr>
        <w:t xml:space="preserve">No sembla que el sexe condicioni l’encert, tot i que no </w:t>
      </w:r>
      <w:r w:rsidR="00024455" w:rsidRPr="008B38AF">
        <w:rPr>
          <w:color w:val="202124"/>
          <w:sz w:val="24"/>
          <w:szCs w:val="24"/>
        </w:rPr>
        <w:t>podríem</w:t>
      </w:r>
      <w:r w:rsidRPr="008B38AF">
        <w:rPr>
          <w:color w:val="202124"/>
          <w:sz w:val="24"/>
          <w:szCs w:val="24"/>
        </w:rPr>
        <w:t xml:space="preserve"> demostrar-ho </w:t>
      </w:r>
      <w:r w:rsidR="00306895">
        <w:rPr>
          <w:color w:val="202124"/>
          <w:sz w:val="24"/>
          <w:szCs w:val="24"/>
        </w:rPr>
        <w:t xml:space="preserve">ja </w:t>
      </w:r>
      <w:r w:rsidRPr="008B38AF">
        <w:rPr>
          <w:color w:val="202124"/>
          <w:sz w:val="24"/>
          <w:szCs w:val="24"/>
        </w:rPr>
        <w:t>que la mostra no ha estat equitativa en aquest camp. En canvi</w:t>
      </w:r>
      <w:r w:rsidR="00306895">
        <w:rPr>
          <w:color w:val="202124"/>
          <w:sz w:val="24"/>
          <w:szCs w:val="24"/>
        </w:rPr>
        <w:t>,</w:t>
      </w:r>
      <w:r w:rsidRPr="008B38AF">
        <w:rPr>
          <w:color w:val="202124"/>
          <w:sz w:val="24"/>
          <w:szCs w:val="24"/>
        </w:rPr>
        <w:t xml:space="preserve"> l’edat sí que sembla condicionar l’encert</w:t>
      </w:r>
      <w:r w:rsidR="00306895">
        <w:rPr>
          <w:color w:val="202124"/>
          <w:sz w:val="24"/>
          <w:szCs w:val="24"/>
        </w:rPr>
        <w:t>,</w:t>
      </w:r>
      <w:r w:rsidRPr="008B38AF">
        <w:rPr>
          <w:color w:val="202124"/>
          <w:sz w:val="24"/>
          <w:szCs w:val="24"/>
        </w:rPr>
        <w:t xml:space="preserve"> ja que dels 9 errors que s’ha </w:t>
      </w:r>
      <w:r w:rsidR="00024455" w:rsidRPr="008B38AF">
        <w:rPr>
          <w:color w:val="202124"/>
          <w:sz w:val="24"/>
          <w:szCs w:val="24"/>
        </w:rPr>
        <w:t>produït</w:t>
      </w:r>
      <w:r w:rsidRPr="008B38AF">
        <w:rPr>
          <w:color w:val="202124"/>
          <w:sz w:val="24"/>
          <w:szCs w:val="24"/>
        </w:rPr>
        <w:t xml:space="preserve"> 6 són del grup més jove</w:t>
      </w:r>
      <w:r w:rsidR="00306895">
        <w:rPr>
          <w:color w:val="202124"/>
          <w:sz w:val="24"/>
          <w:szCs w:val="24"/>
        </w:rPr>
        <w:t xml:space="preserve"> </w:t>
      </w:r>
      <w:r w:rsidRPr="008B38AF">
        <w:rPr>
          <w:color w:val="202124"/>
          <w:sz w:val="24"/>
          <w:szCs w:val="24"/>
        </w:rPr>
        <w:t>(el de 13 anys). Tot i així no podem afirmar que l’edat condiciona a l’encert perquè no hem fet una distinció de grups d’edat i no tenim una mostra prou gran per comparar i perquè poden existir altres factors que no hem tingut en compte (com pot ser els coneixements previs) que provoquin confusió</w:t>
      </w:r>
      <w:r w:rsidR="00306895">
        <w:rPr>
          <w:color w:val="202124"/>
          <w:sz w:val="24"/>
          <w:szCs w:val="24"/>
        </w:rPr>
        <w:t>.</w:t>
      </w:r>
    </w:p>
    <w:p w14:paraId="145D9B61" w14:textId="77777777" w:rsidR="000F16AF" w:rsidRPr="008B38AF" w:rsidRDefault="000F16AF">
      <w:pPr>
        <w:spacing w:line="360" w:lineRule="auto"/>
        <w:jc w:val="both"/>
        <w:rPr>
          <w:sz w:val="24"/>
          <w:szCs w:val="24"/>
        </w:rPr>
      </w:pPr>
    </w:p>
    <w:p w14:paraId="119121CC" w14:textId="04475378" w:rsidR="00306895" w:rsidRPr="00306895" w:rsidRDefault="00306895" w:rsidP="00306895">
      <w:pPr>
        <w:pStyle w:val="NormalWeb"/>
        <w:spacing w:before="0" w:beforeAutospacing="0" w:after="0" w:afterAutospacing="0" w:line="360" w:lineRule="auto"/>
        <w:jc w:val="both"/>
        <w:rPr>
          <w:lang w:val="ca-ES"/>
        </w:rPr>
      </w:pPr>
      <w:r w:rsidRPr="00306895">
        <w:rPr>
          <w:rFonts w:ascii="Arial" w:hAnsi="Arial" w:cs="Arial"/>
          <w:color w:val="000000"/>
          <w:lang w:val="ca-ES"/>
        </w:rPr>
        <w:t xml:space="preserve">D’altra banda, vam fer una anàlisi qualitativa del contingut de les converses realitzades pels subjectes i dels motius d’encert. Les principals raons dels subjectes que encerten són que el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xml:space="preserve"> és evasiu o no entén directament. Considerem que el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en força ocasions, ha tingut un comportament molt similar a</w:t>
      </w:r>
      <w:r w:rsidRPr="00306895">
        <w:rPr>
          <w:rFonts w:ascii="Arial" w:hAnsi="Arial" w:cs="Arial"/>
          <w:color w:val="000000"/>
          <w:lang w:val="ca-ES"/>
        </w:rPr>
        <w:t xml:space="preserve"> l’</w:t>
      </w:r>
      <w:r w:rsidRPr="00306895">
        <w:rPr>
          <w:rFonts w:ascii="Arial" w:hAnsi="Arial" w:cs="Arial"/>
          <w:color w:val="000000"/>
          <w:lang w:val="ca-ES"/>
        </w:rPr>
        <w:t xml:space="preserve">humà. L'expectativa inicial entorn al comportament del nostre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xml:space="preserve"> ha sigut superada completament.</w:t>
      </w:r>
    </w:p>
    <w:p w14:paraId="3D8F3565" w14:textId="77777777" w:rsidR="000F16AF" w:rsidRPr="008B38AF" w:rsidRDefault="000F16AF">
      <w:pPr>
        <w:spacing w:line="360" w:lineRule="auto"/>
        <w:jc w:val="both"/>
        <w:rPr>
          <w:color w:val="202124"/>
          <w:sz w:val="24"/>
          <w:szCs w:val="24"/>
        </w:rPr>
      </w:pPr>
    </w:p>
    <w:p w14:paraId="3A002BFF" w14:textId="77777777" w:rsidR="000F16AF" w:rsidRPr="008B38AF" w:rsidRDefault="000F16AF">
      <w:pPr>
        <w:spacing w:line="360" w:lineRule="auto"/>
        <w:jc w:val="both"/>
        <w:rPr>
          <w:color w:val="202124"/>
          <w:sz w:val="24"/>
          <w:szCs w:val="24"/>
        </w:rPr>
      </w:pPr>
    </w:p>
    <w:p w14:paraId="33A4BA57" w14:textId="77777777" w:rsidR="000F16AF" w:rsidRPr="008B38AF" w:rsidRDefault="00DF6FC3" w:rsidP="00306895">
      <w:pPr>
        <w:spacing w:line="360" w:lineRule="auto"/>
        <w:rPr>
          <w:color w:val="202124"/>
          <w:sz w:val="24"/>
          <w:szCs w:val="24"/>
        </w:rPr>
      </w:pPr>
      <w:r w:rsidRPr="008B38AF">
        <w:rPr>
          <w:b/>
          <w:color w:val="202124"/>
          <w:sz w:val="24"/>
          <w:szCs w:val="24"/>
        </w:rPr>
        <w:t xml:space="preserve">Limitacions del nostre estudi: </w:t>
      </w:r>
      <w:r w:rsidRPr="008B38AF">
        <w:rPr>
          <w:color w:val="202124"/>
          <w:sz w:val="24"/>
          <w:szCs w:val="24"/>
        </w:rPr>
        <w:br/>
      </w:r>
    </w:p>
    <w:p w14:paraId="518D7A3D" w14:textId="148DEB95" w:rsidR="000F16AF" w:rsidRPr="008B38AF" w:rsidRDefault="00DF6FC3">
      <w:pPr>
        <w:spacing w:line="360" w:lineRule="auto"/>
        <w:jc w:val="both"/>
        <w:rPr>
          <w:color w:val="202124"/>
          <w:sz w:val="24"/>
          <w:szCs w:val="24"/>
        </w:rPr>
      </w:pPr>
      <w:r w:rsidRPr="008B38AF">
        <w:rPr>
          <w:color w:val="202124"/>
          <w:sz w:val="24"/>
          <w:szCs w:val="24"/>
        </w:rPr>
        <w:t xml:space="preserve">En la realització dels tests vam haver de modificar el disseny d’aquest degut a que vam observar que el xatbot era incapaç d’escriure per la via de comunicació utilitzada (Discord). Això ens va fer prendre la decisió d’incloure una tercera persona, un cop iniciat l’experiment, encarregada de transcriure els missatges del </w:t>
      </w:r>
      <w:proofErr w:type="spellStart"/>
      <w:r w:rsidRPr="008B38AF">
        <w:rPr>
          <w:color w:val="202124"/>
          <w:sz w:val="24"/>
          <w:szCs w:val="24"/>
        </w:rPr>
        <w:t>xatbot</w:t>
      </w:r>
      <w:proofErr w:type="spellEnd"/>
      <w:r w:rsidR="00345E5B">
        <w:rPr>
          <w:color w:val="202124"/>
          <w:sz w:val="24"/>
          <w:szCs w:val="24"/>
        </w:rPr>
        <w:t xml:space="preserve"> </w:t>
      </w:r>
      <w:r w:rsidRPr="008B38AF">
        <w:rPr>
          <w:color w:val="202124"/>
          <w:sz w:val="24"/>
          <w:szCs w:val="24"/>
        </w:rPr>
        <w:t xml:space="preserve">(tot i que en un inici s’esperava que el xatbot contestes per ell sol). </w:t>
      </w:r>
    </w:p>
    <w:p w14:paraId="3B975FCF" w14:textId="77777777" w:rsidR="000F16AF" w:rsidRPr="008B38AF" w:rsidRDefault="000F16AF">
      <w:pPr>
        <w:spacing w:line="360" w:lineRule="auto"/>
        <w:jc w:val="both"/>
        <w:rPr>
          <w:color w:val="202124"/>
          <w:sz w:val="24"/>
          <w:szCs w:val="24"/>
        </w:rPr>
      </w:pPr>
    </w:p>
    <w:p w14:paraId="39436663" w14:textId="0B9A4BCD" w:rsidR="000F16AF" w:rsidRPr="008B38AF" w:rsidRDefault="00DF6FC3">
      <w:pPr>
        <w:spacing w:line="360" w:lineRule="auto"/>
        <w:jc w:val="both"/>
        <w:rPr>
          <w:color w:val="202124"/>
          <w:sz w:val="24"/>
          <w:szCs w:val="24"/>
        </w:rPr>
      </w:pPr>
      <w:r w:rsidRPr="008B38AF">
        <w:rPr>
          <w:color w:val="202124"/>
          <w:sz w:val="24"/>
          <w:szCs w:val="24"/>
        </w:rPr>
        <w:t>En el procés d’entrenament del xatbot vam constatar una gran dificultat a l’hora de pensar quines podrien ser les respostes i les intencions necessàries perquè el xatbot fos capaç de simular un comportament humà. Vam objectivar la nostra mancança de recursos (tan</w:t>
      </w:r>
      <w:r w:rsidR="00345E5B">
        <w:rPr>
          <w:color w:val="202124"/>
          <w:sz w:val="24"/>
          <w:szCs w:val="24"/>
        </w:rPr>
        <w:t>t</w:t>
      </w:r>
      <w:r w:rsidRPr="008B38AF">
        <w:rPr>
          <w:color w:val="202124"/>
          <w:sz w:val="24"/>
          <w:szCs w:val="24"/>
        </w:rPr>
        <w:t xml:space="preserve"> en relació al temps que podíem invertir en el procés d’entrenament com en altres qüestions tècniques i inclús lèxiques)  per ser capaços de pensar més possibilitats de converses  que permetessin al xatbot  tenir un ventall de respostes pràcticament  infinites. També creiem que el fet de limitar a la persona a utilitzar només les respostes del xatbot ha afavorit positivament el grau d'error dels tests</w:t>
      </w:r>
      <w:r w:rsidR="00345E5B">
        <w:rPr>
          <w:color w:val="202124"/>
          <w:sz w:val="24"/>
          <w:szCs w:val="24"/>
        </w:rPr>
        <w:t>,</w:t>
      </w:r>
      <w:r w:rsidRPr="008B38AF">
        <w:rPr>
          <w:color w:val="202124"/>
          <w:sz w:val="24"/>
          <w:szCs w:val="24"/>
        </w:rPr>
        <w:t xml:space="preserve"> ja que tenim el dubte que sense aquesta limitació, el </w:t>
      </w:r>
      <w:proofErr w:type="spellStart"/>
      <w:r w:rsidRPr="008B38AF">
        <w:rPr>
          <w:color w:val="202124"/>
          <w:sz w:val="24"/>
          <w:szCs w:val="24"/>
        </w:rPr>
        <w:t>xatbot</w:t>
      </w:r>
      <w:proofErr w:type="spellEnd"/>
      <w:r w:rsidRPr="008B38AF">
        <w:rPr>
          <w:color w:val="202124"/>
          <w:sz w:val="24"/>
          <w:szCs w:val="24"/>
        </w:rPr>
        <w:t xml:space="preserve"> hagués estat capaç de superar el TT.</w:t>
      </w:r>
    </w:p>
    <w:p w14:paraId="69BBA3CD" w14:textId="77777777" w:rsidR="000F16AF" w:rsidRPr="008B38AF" w:rsidRDefault="000F16AF">
      <w:pPr>
        <w:spacing w:line="360" w:lineRule="auto"/>
        <w:jc w:val="both"/>
        <w:rPr>
          <w:color w:val="202124"/>
          <w:sz w:val="24"/>
          <w:szCs w:val="24"/>
        </w:rPr>
      </w:pPr>
    </w:p>
    <w:p w14:paraId="5E87E662" w14:textId="77777777" w:rsidR="000F16AF" w:rsidRPr="008B38AF" w:rsidRDefault="000F16AF">
      <w:pPr>
        <w:spacing w:line="360" w:lineRule="auto"/>
        <w:jc w:val="both"/>
        <w:rPr>
          <w:color w:val="202124"/>
          <w:sz w:val="24"/>
          <w:szCs w:val="24"/>
        </w:rPr>
      </w:pPr>
    </w:p>
    <w:p w14:paraId="1E9E218F" w14:textId="395ABAC2" w:rsidR="000F16AF" w:rsidRPr="008B38AF" w:rsidRDefault="00DF6FC3">
      <w:pPr>
        <w:spacing w:line="360" w:lineRule="auto"/>
        <w:jc w:val="both"/>
        <w:rPr>
          <w:color w:val="202124"/>
          <w:sz w:val="24"/>
          <w:szCs w:val="24"/>
        </w:rPr>
      </w:pPr>
      <w:r w:rsidRPr="008B38AF">
        <w:rPr>
          <w:color w:val="202124"/>
          <w:sz w:val="24"/>
          <w:szCs w:val="24"/>
        </w:rPr>
        <w:t>També pensem que podríem haver afinat alguns detalls en l’entrenament del xatbot. Per exemple: En casos on els subjectes saludaven amb un “</w:t>
      </w:r>
      <w:proofErr w:type="spellStart"/>
      <w:r w:rsidRPr="008B38AF">
        <w:rPr>
          <w:i/>
          <w:color w:val="202124"/>
          <w:sz w:val="24"/>
          <w:szCs w:val="24"/>
        </w:rPr>
        <w:t>buenas</w:t>
      </w:r>
      <w:proofErr w:type="spellEnd"/>
      <w:r w:rsidRPr="008B38AF">
        <w:rPr>
          <w:i/>
          <w:color w:val="202124"/>
          <w:sz w:val="24"/>
          <w:szCs w:val="24"/>
        </w:rPr>
        <w:t xml:space="preserve">” </w:t>
      </w:r>
      <w:r w:rsidRPr="008B38AF">
        <w:rPr>
          <w:color w:val="202124"/>
          <w:sz w:val="24"/>
          <w:szCs w:val="24"/>
        </w:rPr>
        <w:t xml:space="preserve">el </w:t>
      </w:r>
      <w:proofErr w:type="spellStart"/>
      <w:r w:rsidRPr="008B38AF">
        <w:rPr>
          <w:color w:val="202124"/>
          <w:sz w:val="24"/>
          <w:szCs w:val="24"/>
        </w:rPr>
        <w:t>xatbot</w:t>
      </w:r>
      <w:proofErr w:type="spellEnd"/>
      <w:r w:rsidRPr="008B38AF">
        <w:rPr>
          <w:color w:val="202124"/>
          <w:sz w:val="24"/>
          <w:szCs w:val="24"/>
        </w:rPr>
        <w:t xml:space="preserve"> responia amb un “</w:t>
      </w:r>
      <w:proofErr w:type="spellStart"/>
      <w:r w:rsidRPr="008B38AF">
        <w:rPr>
          <w:i/>
          <w:color w:val="202124"/>
          <w:sz w:val="24"/>
          <w:szCs w:val="24"/>
        </w:rPr>
        <w:t>gracias</w:t>
      </w:r>
      <w:proofErr w:type="spellEnd"/>
      <w:r w:rsidRPr="008B38AF">
        <w:rPr>
          <w:i/>
          <w:color w:val="202124"/>
          <w:sz w:val="24"/>
          <w:szCs w:val="24"/>
        </w:rPr>
        <w:t>”</w:t>
      </w:r>
      <w:r w:rsidRPr="008B38AF">
        <w:rPr>
          <w:color w:val="202124"/>
          <w:sz w:val="24"/>
          <w:szCs w:val="24"/>
        </w:rPr>
        <w:t>…  A més es podria haver acotat el test amb la prohibició dels accents i de caràcters símbols (^`:*,;)  ja que el xatbot ha mostrat complicacions amb la seva utilització</w:t>
      </w:r>
      <w:r w:rsidR="00345E5B">
        <w:rPr>
          <w:color w:val="202124"/>
          <w:sz w:val="24"/>
          <w:szCs w:val="24"/>
        </w:rPr>
        <w:t>.</w:t>
      </w:r>
    </w:p>
    <w:p w14:paraId="337A2A44" w14:textId="77777777" w:rsidR="000F16AF" w:rsidRPr="008B38AF" w:rsidRDefault="000F16AF">
      <w:pPr>
        <w:spacing w:line="360" w:lineRule="auto"/>
        <w:jc w:val="both"/>
        <w:rPr>
          <w:color w:val="202124"/>
          <w:sz w:val="24"/>
          <w:szCs w:val="24"/>
        </w:rPr>
      </w:pPr>
    </w:p>
    <w:p w14:paraId="70B438D5" w14:textId="529C9319" w:rsidR="000F16AF" w:rsidRPr="008B38AF" w:rsidRDefault="00DF6FC3">
      <w:pPr>
        <w:spacing w:line="360" w:lineRule="auto"/>
        <w:jc w:val="both"/>
        <w:rPr>
          <w:color w:val="202124"/>
          <w:sz w:val="24"/>
          <w:szCs w:val="24"/>
        </w:rPr>
      </w:pPr>
      <w:r w:rsidRPr="008B38AF">
        <w:rPr>
          <w:color w:val="202124"/>
          <w:sz w:val="24"/>
          <w:szCs w:val="24"/>
        </w:rPr>
        <w:t xml:space="preserve">Considerem també que hem </w:t>
      </w:r>
      <w:r w:rsidR="00345E5B">
        <w:rPr>
          <w:color w:val="202124"/>
          <w:sz w:val="24"/>
          <w:szCs w:val="24"/>
        </w:rPr>
        <w:t>fet servir</w:t>
      </w:r>
      <w:r w:rsidRPr="008B38AF">
        <w:rPr>
          <w:color w:val="202124"/>
          <w:sz w:val="24"/>
          <w:szCs w:val="24"/>
        </w:rPr>
        <w:t xml:space="preserve"> un nombre màxim de missatges massa gran. Intuïm que amb 20 missatges per conversa i amb la realització de dues proves consecutives, possiblement els test</w:t>
      </w:r>
      <w:r w:rsidR="00345E5B">
        <w:rPr>
          <w:color w:val="202124"/>
          <w:sz w:val="24"/>
          <w:szCs w:val="24"/>
        </w:rPr>
        <w:t>s</w:t>
      </w:r>
      <w:r w:rsidRPr="008B38AF">
        <w:rPr>
          <w:color w:val="202124"/>
          <w:sz w:val="24"/>
          <w:szCs w:val="24"/>
        </w:rPr>
        <w:t xml:space="preserve"> siguin massa  tediosos i demanin més temps de realització. Si el nombre </w:t>
      </w:r>
      <w:r w:rsidR="00024455" w:rsidRPr="008B38AF">
        <w:rPr>
          <w:color w:val="202124"/>
          <w:sz w:val="24"/>
          <w:szCs w:val="24"/>
        </w:rPr>
        <w:t>màxim</w:t>
      </w:r>
      <w:r w:rsidRPr="008B38AF">
        <w:rPr>
          <w:color w:val="202124"/>
          <w:sz w:val="24"/>
          <w:szCs w:val="24"/>
        </w:rPr>
        <w:t xml:space="preserve"> de missatges es reduís, per exemple,  a la meitat creiem que la realització dels tests seria més àgil i els subjectes haurien d’utilitzar una estratègia més eficient per aconseguir resoldre’ls</w:t>
      </w:r>
      <w:r w:rsidR="00345E5B">
        <w:rPr>
          <w:color w:val="202124"/>
          <w:sz w:val="24"/>
          <w:szCs w:val="24"/>
        </w:rPr>
        <w:t>.</w:t>
      </w:r>
      <w:r w:rsidRPr="008B38AF">
        <w:rPr>
          <w:color w:val="202124"/>
          <w:sz w:val="24"/>
          <w:szCs w:val="24"/>
        </w:rPr>
        <w:br/>
        <w:t>.</w:t>
      </w:r>
    </w:p>
    <w:p w14:paraId="4CF5442E" w14:textId="77777777" w:rsidR="000F16AF" w:rsidRPr="008B38AF" w:rsidRDefault="00DF6FC3">
      <w:pPr>
        <w:spacing w:line="360" w:lineRule="auto"/>
        <w:jc w:val="both"/>
        <w:rPr>
          <w:color w:val="202124"/>
          <w:sz w:val="24"/>
          <w:szCs w:val="24"/>
        </w:rPr>
      </w:pPr>
      <w:r w:rsidRPr="008B38AF">
        <w:br w:type="page"/>
      </w:r>
    </w:p>
    <w:p w14:paraId="78457BD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 xml:space="preserve">CONCLUSIÓ: </w:t>
      </w:r>
    </w:p>
    <w:p w14:paraId="1CACCCDC" w14:textId="77777777" w:rsidR="000F16AF" w:rsidRPr="008B38AF" w:rsidRDefault="000F16AF">
      <w:pPr>
        <w:spacing w:line="360" w:lineRule="auto"/>
        <w:jc w:val="both"/>
        <w:rPr>
          <w:b/>
          <w:sz w:val="24"/>
          <w:szCs w:val="24"/>
        </w:rPr>
      </w:pPr>
    </w:p>
    <w:p w14:paraId="2C3BE12D" w14:textId="77777777" w:rsidR="000F16AF" w:rsidRPr="008B38AF" w:rsidRDefault="00DF6FC3">
      <w:pPr>
        <w:numPr>
          <w:ilvl w:val="0"/>
          <w:numId w:val="3"/>
        </w:numPr>
        <w:spacing w:line="360" w:lineRule="auto"/>
        <w:jc w:val="both"/>
        <w:rPr>
          <w:sz w:val="24"/>
          <w:szCs w:val="24"/>
        </w:rPr>
      </w:pPr>
      <w:r w:rsidRPr="008B38AF">
        <w:rPr>
          <w:sz w:val="24"/>
          <w:szCs w:val="24"/>
        </w:rPr>
        <w:t>Perspectiva de futur de la recerca amb IA</w:t>
      </w:r>
    </w:p>
    <w:p w14:paraId="103A393E" w14:textId="77777777" w:rsidR="000F16AF" w:rsidRPr="008B38AF" w:rsidRDefault="00DF6FC3">
      <w:pPr>
        <w:numPr>
          <w:ilvl w:val="0"/>
          <w:numId w:val="3"/>
        </w:numPr>
        <w:spacing w:line="360" w:lineRule="auto"/>
        <w:jc w:val="both"/>
        <w:rPr>
          <w:sz w:val="24"/>
          <w:szCs w:val="24"/>
        </w:rPr>
      </w:pPr>
      <w:r w:rsidRPr="008B38AF">
        <w:rPr>
          <w:sz w:val="24"/>
          <w:szCs w:val="24"/>
        </w:rPr>
        <w:t>Es pot entrenar en benefici d’un objectiu comú/quin sentit té aquesta experimentació</w:t>
      </w:r>
    </w:p>
    <w:p w14:paraId="24B2B45A" w14:textId="77777777" w:rsidR="000F16AF" w:rsidRPr="008B38AF" w:rsidRDefault="00DF6FC3">
      <w:pPr>
        <w:numPr>
          <w:ilvl w:val="0"/>
          <w:numId w:val="3"/>
        </w:numPr>
        <w:spacing w:line="360" w:lineRule="auto"/>
        <w:jc w:val="both"/>
        <w:rPr>
          <w:sz w:val="24"/>
          <w:szCs w:val="24"/>
        </w:rPr>
      </w:pPr>
      <w:r w:rsidRPr="008B38AF">
        <w:rPr>
          <w:sz w:val="24"/>
          <w:szCs w:val="24"/>
        </w:rPr>
        <w:t>quin ús futur tindria el que hem fet? té sentit el que hem descobert amb el nostre experiment? (és una tecnologia que pot fer molt de mal o molt de bé segons com s’utilitzi)</w:t>
      </w:r>
    </w:p>
    <w:p w14:paraId="76BD9657" w14:textId="77777777" w:rsidR="000F16AF" w:rsidRPr="008B38AF" w:rsidRDefault="00DF6FC3">
      <w:pPr>
        <w:numPr>
          <w:ilvl w:val="0"/>
          <w:numId w:val="3"/>
        </w:numPr>
        <w:spacing w:line="360" w:lineRule="auto"/>
        <w:jc w:val="both"/>
        <w:rPr>
          <w:sz w:val="24"/>
          <w:szCs w:val="24"/>
        </w:rPr>
      </w:pPr>
      <w:r w:rsidRPr="008B38AF">
        <w:rPr>
          <w:sz w:val="24"/>
          <w:szCs w:val="24"/>
        </w:rPr>
        <w:t>Les sensacions subjectives en relació a tenir un treball de recerca amb una part experimental</w:t>
      </w:r>
    </w:p>
    <w:p w14:paraId="623D89E7" w14:textId="0EAD7BD8" w:rsidR="000F16AF" w:rsidRPr="008B38AF" w:rsidRDefault="00DF6FC3">
      <w:pPr>
        <w:numPr>
          <w:ilvl w:val="0"/>
          <w:numId w:val="3"/>
        </w:numPr>
        <w:spacing w:line="360" w:lineRule="auto"/>
        <w:jc w:val="both"/>
        <w:rPr>
          <w:sz w:val="24"/>
          <w:szCs w:val="24"/>
        </w:rPr>
      </w:pPr>
      <w:r w:rsidRPr="008B38AF">
        <w:rPr>
          <w:sz w:val="24"/>
          <w:szCs w:val="24"/>
        </w:rPr>
        <w:t xml:space="preserve">Les preguntes que se’ns han generat mentre </w:t>
      </w:r>
      <w:r w:rsidR="00024455" w:rsidRPr="008B38AF">
        <w:rPr>
          <w:sz w:val="24"/>
          <w:szCs w:val="24"/>
        </w:rPr>
        <w:t>fèiem</w:t>
      </w:r>
      <w:r w:rsidRPr="008B38AF">
        <w:rPr>
          <w:sz w:val="24"/>
          <w:szCs w:val="24"/>
        </w:rPr>
        <w:t xml:space="preserve"> la recerca</w:t>
      </w:r>
    </w:p>
    <w:p w14:paraId="6DE05E53" w14:textId="77777777" w:rsidR="000F16AF" w:rsidRPr="008B38AF" w:rsidRDefault="000F16AF">
      <w:pPr>
        <w:spacing w:line="360" w:lineRule="auto"/>
        <w:jc w:val="both"/>
        <w:rPr>
          <w:sz w:val="24"/>
          <w:szCs w:val="24"/>
        </w:rPr>
      </w:pPr>
    </w:p>
    <w:p w14:paraId="538F7636" w14:textId="77777777" w:rsidR="000F16AF" w:rsidRPr="008B38AF" w:rsidRDefault="000F16AF">
      <w:pPr>
        <w:spacing w:line="360" w:lineRule="auto"/>
        <w:jc w:val="both"/>
        <w:rPr>
          <w:sz w:val="24"/>
          <w:szCs w:val="24"/>
        </w:rPr>
      </w:pPr>
    </w:p>
    <w:p w14:paraId="41B6CA5C" w14:textId="77777777" w:rsidR="000F16AF" w:rsidRPr="008B38AF" w:rsidRDefault="000F16AF">
      <w:pPr>
        <w:spacing w:line="360" w:lineRule="auto"/>
        <w:jc w:val="both"/>
        <w:rPr>
          <w:b/>
          <w:sz w:val="24"/>
          <w:szCs w:val="24"/>
        </w:rPr>
      </w:pPr>
    </w:p>
    <w:p w14:paraId="1C7E15F9" w14:textId="77777777" w:rsidR="000F16AF" w:rsidRPr="008B38AF" w:rsidRDefault="000F16AF">
      <w:pPr>
        <w:spacing w:line="360" w:lineRule="auto"/>
        <w:jc w:val="both"/>
        <w:rPr>
          <w:b/>
          <w:sz w:val="24"/>
          <w:szCs w:val="24"/>
        </w:rPr>
      </w:pPr>
    </w:p>
    <w:p w14:paraId="2C1DB02C" w14:textId="77777777" w:rsidR="000F16AF" w:rsidRPr="008B38AF" w:rsidRDefault="000F16AF">
      <w:pPr>
        <w:spacing w:line="360" w:lineRule="auto"/>
        <w:jc w:val="both"/>
        <w:rPr>
          <w:b/>
          <w:sz w:val="24"/>
          <w:szCs w:val="24"/>
        </w:rPr>
      </w:pPr>
    </w:p>
    <w:p w14:paraId="09FC631A" w14:textId="77777777" w:rsidR="000F16AF" w:rsidRPr="008B38AF" w:rsidRDefault="000F16AF">
      <w:pPr>
        <w:spacing w:line="360" w:lineRule="auto"/>
        <w:jc w:val="both"/>
        <w:rPr>
          <w:b/>
          <w:sz w:val="24"/>
          <w:szCs w:val="24"/>
        </w:rPr>
      </w:pPr>
    </w:p>
    <w:p w14:paraId="32728B20" w14:textId="77777777" w:rsidR="000F16AF" w:rsidRPr="008B38AF" w:rsidRDefault="000F16AF">
      <w:pPr>
        <w:spacing w:line="360" w:lineRule="auto"/>
        <w:jc w:val="both"/>
        <w:rPr>
          <w:b/>
          <w:sz w:val="24"/>
          <w:szCs w:val="24"/>
        </w:rPr>
      </w:pPr>
    </w:p>
    <w:p w14:paraId="6F502AAE" w14:textId="77777777" w:rsidR="000F16AF" w:rsidRPr="008B38AF" w:rsidRDefault="000F16AF">
      <w:pPr>
        <w:spacing w:line="360" w:lineRule="auto"/>
        <w:jc w:val="both"/>
        <w:rPr>
          <w:b/>
          <w:sz w:val="24"/>
          <w:szCs w:val="24"/>
        </w:rPr>
      </w:pPr>
    </w:p>
    <w:p w14:paraId="7182502A" w14:textId="77777777" w:rsidR="000F16AF" w:rsidRPr="008B38AF" w:rsidRDefault="00DF6FC3">
      <w:pPr>
        <w:spacing w:line="360" w:lineRule="auto"/>
        <w:jc w:val="both"/>
        <w:rPr>
          <w:b/>
          <w:sz w:val="24"/>
          <w:szCs w:val="24"/>
        </w:rPr>
      </w:pPr>
      <w:r w:rsidRPr="008B38AF">
        <w:br w:type="page"/>
      </w:r>
    </w:p>
    <w:p w14:paraId="2F4A5E4F" w14:textId="77777777" w:rsidR="000F16AF" w:rsidRPr="008B38AF" w:rsidRDefault="000F16AF">
      <w:pPr>
        <w:spacing w:line="360" w:lineRule="auto"/>
        <w:jc w:val="both"/>
        <w:rPr>
          <w:b/>
          <w:sz w:val="24"/>
          <w:szCs w:val="24"/>
        </w:rPr>
      </w:pPr>
    </w:p>
    <w:p w14:paraId="5310CAB3" w14:textId="77777777" w:rsidR="000F16AF" w:rsidRPr="008B38AF" w:rsidRDefault="00DF6FC3">
      <w:pPr>
        <w:spacing w:line="360" w:lineRule="auto"/>
        <w:jc w:val="both"/>
        <w:rPr>
          <w:ins w:id="6" w:author="Ignacio Antón Martín" w:date="2022-09-16T15:11:00Z"/>
          <w:b/>
          <w:sz w:val="24"/>
          <w:szCs w:val="24"/>
        </w:rPr>
      </w:pPr>
      <w:ins w:id="7" w:author="Ignacio Antón Martín" w:date="2022-09-16T15:11:00Z">
        <w:r w:rsidRPr="008B38AF">
          <w:rPr>
            <w:b/>
            <w:sz w:val="24"/>
            <w:szCs w:val="24"/>
          </w:rPr>
          <w:t xml:space="preserve">ANNEXS: </w:t>
        </w:r>
      </w:ins>
    </w:p>
    <w:p w14:paraId="463D123D" w14:textId="77777777" w:rsidR="000F16AF" w:rsidRPr="008B38AF" w:rsidRDefault="000F16AF">
      <w:pPr>
        <w:spacing w:line="360" w:lineRule="auto"/>
        <w:jc w:val="both"/>
        <w:rPr>
          <w:b/>
          <w:sz w:val="24"/>
          <w:szCs w:val="24"/>
        </w:rPr>
      </w:pPr>
    </w:p>
    <w:p w14:paraId="2FF18680"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9744" behindDoc="0" locked="0" layoutInCell="1" hidden="0" allowOverlap="1" wp14:anchorId="0C70CAF6" wp14:editId="5E2704C0">
            <wp:simplePos x="0" y="0"/>
            <wp:positionH relativeFrom="column">
              <wp:posOffset>2895600</wp:posOffset>
            </wp:positionH>
            <wp:positionV relativeFrom="paragraph">
              <wp:posOffset>2314575</wp:posOffset>
            </wp:positionV>
            <wp:extent cx="3190875" cy="2105025"/>
            <wp:effectExtent l="0" t="0" r="0" b="0"/>
            <wp:wrapSquare wrapText="bothSides" distT="114300" distB="114300" distL="114300" distR="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2816" behindDoc="0" locked="0" layoutInCell="1" hidden="0" allowOverlap="1" wp14:anchorId="19EE1B3C" wp14:editId="5E978C56">
            <wp:simplePos x="0" y="0"/>
            <wp:positionH relativeFrom="column">
              <wp:posOffset>-361949</wp:posOffset>
            </wp:positionH>
            <wp:positionV relativeFrom="paragraph">
              <wp:posOffset>114300</wp:posOffset>
            </wp:positionV>
            <wp:extent cx="3192823" cy="2100263"/>
            <wp:effectExtent l="0" t="0" r="0" b="0"/>
            <wp:wrapSquare wrapText="bothSides" distT="114300" distB="114300" distL="114300" distR="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192823" cy="2100263"/>
                    </a:xfrm>
                    <a:prstGeom prst="rect">
                      <a:avLst/>
                    </a:prstGeom>
                    <a:ln/>
                  </pic:spPr>
                </pic:pic>
              </a:graphicData>
            </a:graphic>
          </wp:anchor>
        </w:drawing>
      </w:r>
      <w:r w:rsidRPr="008B38AF">
        <w:rPr>
          <w:noProof/>
        </w:rPr>
        <w:drawing>
          <wp:anchor distT="114300" distB="114300" distL="114300" distR="114300" simplePos="0" relativeHeight="251685888" behindDoc="0" locked="0" layoutInCell="1" hidden="0" allowOverlap="1" wp14:anchorId="76EF9A47" wp14:editId="60FE8A3B">
            <wp:simplePos x="0" y="0"/>
            <wp:positionH relativeFrom="column">
              <wp:posOffset>-361949</wp:posOffset>
            </wp:positionH>
            <wp:positionV relativeFrom="paragraph">
              <wp:posOffset>2314575</wp:posOffset>
            </wp:positionV>
            <wp:extent cx="3190875" cy="2105025"/>
            <wp:effectExtent l="0" t="0" r="0" b="0"/>
            <wp:wrapSquare wrapText="bothSides" distT="114300" distB="114300" distL="114300" distR="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8960" behindDoc="0" locked="0" layoutInCell="1" hidden="0" allowOverlap="1" wp14:anchorId="2009DDC4" wp14:editId="358D63FF">
            <wp:simplePos x="0" y="0"/>
            <wp:positionH relativeFrom="column">
              <wp:posOffset>2895600</wp:posOffset>
            </wp:positionH>
            <wp:positionV relativeFrom="paragraph">
              <wp:posOffset>114300</wp:posOffset>
            </wp:positionV>
            <wp:extent cx="3199267" cy="2105025"/>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3199267" cy="2105025"/>
                    </a:xfrm>
                    <a:prstGeom prst="rect">
                      <a:avLst/>
                    </a:prstGeom>
                    <a:ln/>
                  </pic:spPr>
                </pic:pic>
              </a:graphicData>
            </a:graphic>
          </wp:anchor>
        </w:drawing>
      </w:r>
    </w:p>
    <w:p w14:paraId="5FC1BC42" w14:textId="77777777" w:rsidR="000F16AF" w:rsidRPr="008B38AF" w:rsidRDefault="00DF6FC3">
      <w:pPr>
        <w:spacing w:line="360" w:lineRule="auto"/>
        <w:jc w:val="both"/>
        <w:rPr>
          <w:b/>
          <w:sz w:val="24"/>
          <w:szCs w:val="24"/>
        </w:rPr>
      </w:pPr>
      <w:r w:rsidRPr="008B38AF">
        <w:rPr>
          <w:sz w:val="24"/>
          <w:szCs w:val="24"/>
        </w:rPr>
        <w:t>La relació entre paraules per missatge enviades al xatbot i a la persona i el temps a ambdues fases. En aquest cas la relació era casi nul·la, amb un coeficient de Pearson de 0.27, 0.29(FASE1), 0.48 i 0.39(FASE2) respectivament.</w:t>
      </w:r>
    </w:p>
    <w:p w14:paraId="26600F10" w14:textId="77777777" w:rsidR="000F16AF" w:rsidRPr="008B38AF" w:rsidRDefault="000F16AF">
      <w:pPr>
        <w:spacing w:line="360" w:lineRule="auto"/>
        <w:jc w:val="both"/>
        <w:rPr>
          <w:b/>
          <w:sz w:val="24"/>
          <w:szCs w:val="24"/>
        </w:rPr>
      </w:pPr>
    </w:p>
    <w:p w14:paraId="4E2E9F8B" w14:textId="77777777" w:rsidR="000F16AF" w:rsidRPr="008B38AF" w:rsidRDefault="000F16AF">
      <w:pPr>
        <w:spacing w:line="360" w:lineRule="auto"/>
        <w:jc w:val="both"/>
        <w:rPr>
          <w:b/>
          <w:sz w:val="24"/>
          <w:szCs w:val="24"/>
        </w:rPr>
      </w:pPr>
    </w:p>
    <w:p w14:paraId="6DAB8351" w14:textId="77777777" w:rsidR="000F16AF" w:rsidRPr="008B38AF" w:rsidRDefault="000F16AF">
      <w:pPr>
        <w:spacing w:line="360" w:lineRule="auto"/>
        <w:jc w:val="both"/>
        <w:rPr>
          <w:b/>
          <w:sz w:val="24"/>
          <w:szCs w:val="24"/>
        </w:rPr>
      </w:pPr>
    </w:p>
    <w:p w14:paraId="67D9A2E0" w14:textId="77777777" w:rsidR="000F16AF" w:rsidRPr="008B38AF" w:rsidRDefault="000F16AF">
      <w:pPr>
        <w:spacing w:line="360" w:lineRule="auto"/>
        <w:jc w:val="both"/>
        <w:rPr>
          <w:b/>
          <w:sz w:val="24"/>
          <w:szCs w:val="24"/>
        </w:rPr>
      </w:pPr>
    </w:p>
    <w:p w14:paraId="234A4D4F" w14:textId="77777777" w:rsidR="000F16AF" w:rsidRPr="008B38AF" w:rsidRDefault="000F16AF">
      <w:pPr>
        <w:spacing w:line="360" w:lineRule="auto"/>
        <w:jc w:val="both"/>
        <w:rPr>
          <w:b/>
          <w:sz w:val="24"/>
          <w:szCs w:val="24"/>
        </w:rPr>
      </w:pPr>
    </w:p>
    <w:p w14:paraId="748492AF" w14:textId="77777777" w:rsidR="000F16AF" w:rsidRPr="008B38AF" w:rsidRDefault="000F16AF">
      <w:pPr>
        <w:spacing w:line="360" w:lineRule="auto"/>
        <w:jc w:val="both"/>
        <w:rPr>
          <w:b/>
          <w:sz w:val="24"/>
          <w:szCs w:val="24"/>
        </w:rPr>
      </w:pPr>
    </w:p>
    <w:p w14:paraId="1CFC2C40" w14:textId="77777777" w:rsidR="000F16AF" w:rsidRPr="008B38AF" w:rsidRDefault="000F16AF">
      <w:pPr>
        <w:spacing w:line="360" w:lineRule="auto"/>
        <w:jc w:val="both"/>
        <w:rPr>
          <w:b/>
          <w:sz w:val="24"/>
          <w:szCs w:val="24"/>
        </w:rPr>
      </w:pPr>
    </w:p>
    <w:p w14:paraId="113A63A7" w14:textId="77777777" w:rsidR="000F16AF" w:rsidRPr="008B38AF" w:rsidRDefault="000F16AF">
      <w:pPr>
        <w:spacing w:line="360" w:lineRule="auto"/>
        <w:jc w:val="both"/>
        <w:rPr>
          <w:b/>
          <w:sz w:val="24"/>
          <w:szCs w:val="24"/>
        </w:rPr>
      </w:pPr>
    </w:p>
    <w:p w14:paraId="080DAD53" w14:textId="77777777" w:rsidR="000F16AF" w:rsidRPr="008B38AF" w:rsidRDefault="000F16AF">
      <w:pPr>
        <w:spacing w:line="360" w:lineRule="auto"/>
        <w:jc w:val="both"/>
        <w:rPr>
          <w:b/>
          <w:sz w:val="24"/>
          <w:szCs w:val="24"/>
        </w:rPr>
      </w:pPr>
    </w:p>
    <w:p w14:paraId="0FBF10B6" w14:textId="77777777" w:rsidR="000F16AF" w:rsidRPr="00A432A1" w:rsidRDefault="00DF6FC3">
      <w:pPr>
        <w:spacing w:before="240" w:after="120" w:line="360" w:lineRule="auto"/>
        <w:jc w:val="center"/>
        <w:rPr>
          <w:bCs/>
          <w:sz w:val="24"/>
          <w:szCs w:val="24"/>
        </w:rPr>
      </w:pPr>
      <w:r w:rsidRPr="00A432A1">
        <w:rPr>
          <w:bCs/>
          <w:sz w:val="24"/>
          <w:szCs w:val="24"/>
        </w:rPr>
        <w:lastRenderedPageBreak/>
        <w:t>Consentiment Informat</w:t>
      </w:r>
    </w:p>
    <w:p w14:paraId="2FF0DB81" w14:textId="77777777" w:rsidR="000F16AF" w:rsidRPr="00A432A1" w:rsidRDefault="00DF6FC3">
      <w:pPr>
        <w:spacing w:before="240" w:after="120" w:line="360" w:lineRule="auto"/>
        <w:jc w:val="both"/>
        <w:rPr>
          <w:bCs/>
          <w:sz w:val="24"/>
          <w:szCs w:val="24"/>
        </w:rPr>
      </w:pPr>
      <w:r w:rsidRPr="00A432A1">
        <w:rPr>
          <w:bCs/>
          <w:sz w:val="24"/>
          <w:szCs w:val="24"/>
        </w:rPr>
        <w:t>Full d’Informació:</w:t>
      </w:r>
    </w:p>
    <w:p w14:paraId="46219EFB" w14:textId="77777777" w:rsidR="000F16AF" w:rsidRPr="00A432A1" w:rsidRDefault="00DF6FC3">
      <w:pPr>
        <w:spacing w:before="240" w:after="120" w:line="360" w:lineRule="auto"/>
        <w:jc w:val="both"/>
        <w:rPr>
          <w:bCs/>
          <w:color w:val="1F3864"/>
          <w:sz w:val="24"/>
          <w:szCs w:val="24"/>
        </w:rPr>
      </w:pPr>
      <w:r w:rsidRPr="00A432A1">
        <w:rPr>
          <w:bCs/>
          <w:color w:val="1F3864"/>
          <w:sz w:val="24"/>
          <w:szCs w:val="24"/>
        </w:rPr>
        <w:t>Test de Turing (Lucas Díaz Lopez, Ignacio Antón Martín, Institució Cultural del C.I.C):</w:t>
      </w:r>
    </w:p>
    <w:p w14:paraId="12DCE917"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Si us plau, llegeix acuradament aquest document de consentiment abans de decidir-te a participar en aquest estudi.</w:t>
      </w:r>
    </w:p>
    <w:p w14:paraId="3FE6CC08"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Objectiu:</w:t>
      </w:r>
    </w:p>
    <w:p w14:paraId="142E1CFC"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 xml:space="preserve">L’objectiu d’aquesta investigació és realitzar un </w:t>
      </w:r>
      <w:r w:rsidRPr="00A432A1">
        <w:rPr>
          <w:bCs/>
          <w:i/>
          <w:color w:val="282828"/>
          <w:sz w:val="24"/>
          <w:szCs w:val="24"/>
        </w:rPr>
        <w:t>Imitation game</w:t>
      </w:r>
      <w:r w:rsidRPr="00A432A1">
        <w:rPr>
          <w:bCs/>
          <w:color w:val="282828"/>
          <w:sz w:val="24"/>
          <w:szCs w:val="24"/>
        </w:rPr>
        <w:t xml:space="preserve"> que té per objectiu mesurar la capacitat d’una màquina per fer-se passar per una persona humana.</w:t>
      </w:r>
    </w:p>
    <w:p w14:paraId="481AAD5D"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Implicacions de la participació:</w:t>
      </w:r>
    </w:p>
    <w:p w14:paraId="42799D01" w14:textId="77777777" w:rsidR="000F16AF" w:rsidRPr="00A432A1" w:rsidRDefault="00DF6FC3">
      <w:pPr>
        <w:spacing w:before="240" w:after="240" w:line="360" w:lineRule="auto"/>
        <w:jc w:val="both"/>
        <w:rPr>
          <w:bCs/>
          <w:sz w:val="24"/>
          <w:szCs w:val="24"/>
        </w:rPr>
      </w:pPr>
      <w:r w:rsidRPr="00A432A1">
        <w:rPr>
          <w:bCs/>
          <w:sz w:val="24"/>
          <w:szCs w:val="24"/>
        </w:rPr>
        <w:t>Et demanarem que participis en dues proves de forma consecutiva, és a dir una darrere de l’altra. Les dues proves seguiran les mateixes instruccions i objectius.</w:t>
      </w:r>
    </w:p>
    <w:p w14:paraId="4E890F7F" w14:textId="77777777" w:rsidR="000F16AF" w:rsidRPr="00A432A1" w:rsidRDefault="00DF6FC3">
      <w:pPr>
        <w:spacing w:before="240" w:after="240" w:line="360" w:lineRule="auto"/>
        <w:jc w:val="both"/>
        <w:rPr>
          <w:bCs/>
          <w:sz w:val="24"/>
          <w:szCs w:val="24"/>
        </w:rPr>
      </w:pPr>
      <w:r w:rsidRPr="00A432A1">
        <w:rPr>
          <w:bCs/>
          <w:sz w:val="24"/>
          <w:szCs w:val="24"/>
        </w:rPr>
        <w:t>Per a realitzar les proves hauràs d’utilitzar un dispositiu electrònic (ordinador, mòbil, tauleta...) Un dels investigadors principals de l’estudi serà present al teu costat durant tot el temps que duri la realització de les proves.</w:t>
      </w:r>
    </w:p>
    <w:p w14:paraId="7B2456B2" w14:textId="77777777" w:rsidR="000F16AF" w:rsidRPr="00A432A1" w:rsidRDefault="00DF6FC3">
      <w:pPr>
        <w:spacing w:before="240" w:after="240" w:line="360" w:lineRule="auto"/>
        <w:jc w:val="both"/>
        <w:rPr>
          <w:bCs/>
          <w:sz w:val="24"/>
          <w:szCs w:val="24"/>
        </w:rPr>
      </w:pPr>
      <w:r w:rsidRPr="00A432A1">
        <w:rPr>
          <w:bCs/>
          <w:sz w:val="24"/>
          <w:szCs w:val="24"/>
        </w:rPr>
        <w:t>Les proves consisteixen a mantenir dues converses simultànies de forma telemàtica, Les converses estaran identificades amb la lletra A o B. L’idioma utilitzat serà el castellà.</w:t>
      </w:r>
    </w:p>
    <w:p w14:paraId="3C1EE985" w14:textId="77777777" w:rsidR="000F16AF" w:rsidRPr="00A432A1" w:rsidRDefault="00DF6FC3">
      <w:pPr>
        <w:spacing w:before="240" w:after="240" w:line="360" w:lineRule="auto"/>
        <w:jc w:val="both"/>
        <w:rPr>
          <w:bCs/>
          <w:sz w:val="24"/>
          <w:szCs w:val="24"/>
        </w:rPr>
      </w:pPr>
      <w:r w:rsidRPr="00A432A1">
        <w:rPr>
          <w:bCs/>
          <w:sz w:val="24"/>
          <w:szCs w:val="24"/>
        </w:rPr>
        <w:t xml:space="preserve">Una de les converses la faràs amb una persona humana i l’altra la faràs amb una màquina. Tu no sabràs a qui correspon cada conversa. Totes dues converses es produiran simultàniament i les veuràs reflectides a l’hora al teu dispositiu.  </w:t>
      </w:r>
    </w:p>
    <w:p w14:paraId="08F15ABA" w14:textId="77777777" w:rsidR="000F16AF" w:rsidRPr="00A432A1" w:rsidRDefault="00DF6FC3">
      <w:pPr>
        <w:spacing w:before="240" w:after="240" w:line="360" w:lineRule="auto"/>
        <w:jc w:val="both"/>
        <w:rPr>
          <w:bCs/>
          <w:sz w:val="24"/>
          <w:szCs w:val="24"/>
        </w:rPr>
      </w:pPr>
      <w:r w:rsidRPr="00A432A1">
        <w:rPr>
          <w:bCs/>
          <w:sz w:val="24"/>
          <w:szCs w:val="24"/>
        </w:rPr>
        <w:t>El teu objectiu serà identificar quina conversa s’està produint amb la màquina i quina amb la persona humana. Per fer-ho pots utilitzar totes les estratègies comunicatives que creguis necessàries (per exemple: fer preguntes, fer servir paranys o enganys que et permetin esbrinar qui és l’humà i quina la màquina).</w:t>
      </w:r>
    </w:p>
    <w:p w14:paraId="2E324905" w14:textId="77777777" w:rsidR="000F16AF" w:rsidRPr="00A432A1" w:rsidRDefault="00DF6FC3">
      <w:pPr>
        <w:spacing w:before="240" w:after="240" w:line="360" w:lineRule="auto"/>
        <w:jc w:val="both"/>
        <w:rPr>
          <w:bCs/>
          <w:sz w:val="24"/>
          <w:szCs w:val="24"/>
        </w:rPr>
      </w:pPr>
      <w:r w:rsidRPr="00A432A1">
        <w:rPr>
          <w:bCs/>
          <w:sz w:val="24"/>
          <w:szCs w:val="24"/>
        </w:rPr>
        <w:t xml:space="preserve">Només tens una única limitació que són el nombre de missatges, ja que només podràs escriure un màxim de 20 missatges. En cas que esbrinis qui és qui abans dels 20 missatges, pots resoldre el joc en el moment que vulguis sense necessitat d’utilitzar </w:t>
      </w:r>
      <w:r w:rsidRPr="00A432A1">
        <w:rPr>
          <w:bCs/>
          <w:sz w:val="24"/>
          <w:szCs w:val="24"/>
        </w:rPr>
        <w:lastRenderedPageBreak/>
        <w:t>tots els missatges. Quan identifiquis quina és la conversa realitzada per la persona humana i quina per la màquina hauràs de comunicar-li-ho a l’investigador que t’acompanyi relacionant A i B amb persona humana o màquina.</w:t>
      </w:r>
    </w:p>
    <w:p w14:paraId="5A28082D" w14:textId="77777777" w:rsidR="000F16AF" w:rsidRPr="00A432A1" w:rsidRDefault="000F16AF">
      <w:pPr>
        <w:spacing w:before="240" w:after="240" w:line="360" w:lineRule="auto"/>
        <w:jc w:val="both"/>
        <w:rPr>
          <w:bCs/>
          <w:sz w:val="24"/>
          <w:szCs w:val="24"/>
        </w:rPr>
      </w:pPr>
    </w:p>
    <w:p w14:paraId="4CCE8B80" w14:textId="77777777" w:rsidR="000F16AF" w:rsidRPr="00A432A1" w:rsidRDefault="00DF6FC3">
      <w:pPr>
        <w:spacing w:before="240" w:after="240" w:line="360" w:lineRule="auto"/>
        <w:jc w:val="both"/>
        <w:rPr>
          <w:bCs/>
          <w:sz w:val="24"/>
          <w:szCs w:val="24"/>
        </w:rPr>
      </w:pPr>
      <w:r w:rsidRPr="00A432A1">
        <w:rPr>
          <w:bCs/>
          <w:sz w:val="24"/>
          <w:szCs w:val="24"/>
        </w:rPr>
        <w:t>Durant el desenvolupament de l’experiment, l’investigador principal calcularà el temps invertit en la resolució del joc.</w:t>
      </w:r>
    </w:p>
    <w:p w14:paraId="2ACA8F95" w14:textId="77777777" w:rsidR="000F16AF" w:rsidRPr="00A432A1" w:rsidRDefault="00DF6FC3">
      <w:pPr>
        <w:spacing w:before="240" w:after="240" w:line="360" w:lineRule="auto"/>
        <w:jc w:val="both"/>
        <w:rPr>
          <w:bCs/>
          <w:sz w:val="24"/>
          <w:szCs w:val="24"/>
        </w:rPr>
      </w:pPr>
      <w:r w:rsidRPr="00A432A1">
        <w:rPr>
          <w:bCs/>
          <w:sz w:val="24"/>
          <w:szCs w:val="24"/>
        </w:rPr>
        <w:t>El resultat del teu joc te’l comunicarem a través d’un missatge de correu electrònic un cop haguem analitzat les dades de tots els participants.</w:t>
      </w:r>
    </w:p>
    <w:p w14:paraId="37F3180D"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Durada:</w:t>
      </w:r>
    </w:p>
    <w:p w14:paraId="03EE8B29" w14:textId="77777777" w:rsidR="000F16AF" w:rsidRPr="00A432A1" w:rsidRDefault="00DF6FC3">
      <w:pPr>
        <w:spacing w:before="240" w:after="240" w:line="360" w:lineRule="auto"/>
        <w:jc w:val="both"/>
        <w:rPr>
          <w:bCs/>
          <w:sz w:val="24"/>
          <w:szCs w:val="24"/>
        </w:rPr>
      </w:pPr>
      <w:r w:rsidRPr="00A432A1">
        <w:rPr>
          <w:bCs/>
          <w:sz w:val="24"/>
          <w:szCs w:val="24"/>
        </w:rPr>
        <w:t>La durada màxima del joc serà aproximadament de 15 minuts.</w:t>
      </w:r>
    </w:p>
    <w:p w14:paraId="715D4E9A"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Riscos i beneficis:</w:t>
      </w:r>
    </w:p>
    <w:p w14:paraId="239D5851"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No es contemplen riscos en la teva participació.</w:t>
      </w:r>
    </w:p>
    <w:p w14:paraId="6651E454"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Compensació:</w:t>
      </w:r>
    </w:p>
    <w:p w14:paraId="6EB1609A"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En aquest cas no està prevista cap compensació per participar-hi.</w:t>
      </w:r>
    </w:p>
    <w:p w14:paraId="25D3D7FA"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Confidencialitat:</w:t>
      </w:r>
    </w:p>
    <w:p w14:paraId="4B11582D"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Si decideixes participar-hi, la teva identitat es mantindrà confidencial i només els membres de l’equip de recerca tindran accés a les dades del projecte. S’utilitzarà un codi alfanumèric per identificar a cada participant que només coneixeran els investigadors principals.</w:t>
      </w:r>
    </w:p>
    <w:p w14:paraId="7370A5B0"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Voluntarietat:</w:t>
      </w:r>
    </w:p>
    <w:p w14:paraId="43914DFE"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La participació en aquest estudi és completament voluntària.</w:t>
      </w:r>
    </w:p>
    <w:p w14:paraId="3869E942"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Dret a retirar-te de l’estudi:</w:t>
      </w:r>
    </w:p>
    <w:p w14:paraId="5226569A"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 xml:space="preserve">Tens el dret a retirar-te de l’estudi en qualsevol moment sense donar explicacions només informant als investigadors de l’estudi. No hi haurà cap conseqüència negativa de la teva retirada voluntària de l’estudi.  </w:t>
      </w:r>
    </w:p>
    <w:p w14:paraId="23D532AE"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lastRenderedPageBreak/>
        <w:t>Persona de contacte:</w:t>
      </w:r>
    </w:p>
    <w:p w14:paraId="450603CB" w14:textId="77777777" w:rsidR="000F16AF" w:rsidRPr="00A432A1" w:rsidRDefault="00DF6FC3">
      <w:pPr>
        <w:spacing w:before="300" w:after="160" w:line="360" w:lineRule="auto"/>
        <w:jc w:val="both"/>
        <w:rPr>
          <w:bCs/>
          <w:color w:val="282828"/>
          <w:sz w:val="24"/>
          <w:szCs w:val="24"/>
        </w:rPr>
      </w:pPr>
      <w:r w:rsidRPr="00A432A1">
        <w:rPr>
          <w:bCs/>
          <w:color w:val="282828"/>
          <w:sz w:val="24"/>
          <w:szCs w:val="24"/>
        </w:rPr>
        <w:t>En cas de dubte o consulta pots contactar amb:</w:t>
      </w:r>
    </w:p>
    <w:p w14:paraId="322B8BF8" w14:textId="189B598C" w:rsidR="00A432A1" w:rsidRPr="00A432A1" w:rsidRDefault="00DF6FC3">
      <w:pPr>
        <w:spacing w:before="300" w:after="160" w:line="360" w:lineRule="auto"/>
        <w:jc w:val="both"/>
        <w:rPr>
          <w:bCs/>
          <w:color w:val="282828"/>
          <w:sz w:val="24"/>
          <w:szCs w:val="24"/>
        </w:rPr>
      </w:pPr>
      <w:r w:rsidRPr="00A432A1">
        <w:rPr>
          <w:bCs/>
          <w:color w:val="282828"/>
          <w:sz w:val="24"/>
          <w:szCs w:val="24"/>
        </w:rPr>
        <w:t xml:space="preserve">Lucas Díaz López         </w:t>
      </w:r>
      <w:r w:rsidRPr="00A432A1">
        <w:rPr>
          <w:bCs/>
          <w:color w:val="282828"/>
          <w:sz w:val="24"/>
          <w:szCs w:val="24"/>
        </w:rPr>
        <w:tab/>
      </w:r>
      <w:hyperlink r:id="rId42" w:history="1">
        <w:r w:rsidR="00A432A1" w:rsidRPr="00BE397E">
          <w:rPr>
            <w:rStyle w:val="Hipervnculo"/>
            <w:bCs/>
            <w:sz w:val="24"/>
            <w:szCs w:val="24"/>
          </w:rPr>
          <w:t>correo.lucas.ldl@gmail.com</w:t>
        </w:r>
      </w:hyperlink>
    </w:p>
    <w:p w14:paraId="663B257A" w14:textId="170C9B78" w:rsidR="000F16AF" w:rsidRDefault="00DF6FC3" w:rsidP="00A432A1">
      <w:pPr>
        <w:spacing w:before="300" w:after="160" w:line="360" w:lineRule="auto"/>
        <w:jc w:val="both"/>
        <w:rPr>
          <w:bCs/>
          <w:color w:val="282828"/>
          <w:sz w:val="24"/>
          <w:szCs w:val="24"/>
        </w:rPr>
      </w:pPr>
      <w:r w:rsidRPr="00A432A1">
        <w:rPr>
          <w:bCs/>
          <w:color w:val="282828"/>
          <w:sz w:val="24"/>
          <w:szCs w:val="24"/>
        </w:rPr>
        <w:t xml:space="preserve">Ignacio Antón Martín     </w:t>
      </w:r>
      <w:r w:rsidRPr="00A432A1">
        <w:rPr>
          <w:bCs/>
          <w:color w:val="282828"/>
          <w:sz w:val="24"/>
          <w:szCs w:val="24"/>
        </w:rPr>
        <w:tab/>
      </w:r>
      <w:hyperlink r:id="rId43" w:history="1">
        <w:r w:rsidR="00A432A1" w:rsidRPr="00BE397E">
          <w:rPr>
            <w:rStyle w:val="Hipervnculo"/>
            <w:bCs/>
            <w:sz w:val="24"/>
            <w:szCs w:val="24"/>
          </w:rPr>
          <w:t>ignacioanma05@gmail.com</w:t>
        </w:r>
      </w:hyperlink>
    </w:p>
    <w:p w14:paraId="1A2EB603" w14:textId="77777777" w:rsidR="00A432A1" w:rsidRPr="00A432A1" w:rsidRDefault="00A432A1" w:rsidP="00A432A1">
      <w:pPr>
        <w:spacing w:before="300" w:after="160" w:line="360" w:lineRule="auto"/>
        <w:jc w:val="both"/>
        <w:rPr>
          <w:bCs/>
          <w:color w:val="282828"/>
          <w:sz w:val="24"/>
          <w:szCs w:val="24"/>
        </w:rPr>
      </w:pPr>
    </w:p>
    <w:p w14:paraId="0619AD17" w14:textId="77777777" w:rsidR="000F16AF" w:rsidRPr="00A432A1" w:rsidRDefault="00DF6FC3">
      <w:pPr>
        <w:spacing w:before="240" w:after="120" w:line="360" w:lineRule="auto"/>
        <w:ind w:firstLine="700"/>
        <w:jc w:val="both"/>
        <w:rPr>
          <w:bCs/>
          <w:sz w:val="24"/>
          <w:szCs w:val="24"/>
        </w:rPr>
      </w:pPr>
      <w:r w:rsidRPr="00A432A1">
        <w:rPr>
          <w:bCs/>
          <w:sz w:val="24"/>
          <w:szCs w:val="24"/>
        </w:rPr>
        <w:t>Full de Consentiment:</w:t>
      </w:r>
    </w:p>
    <w:p w14:paraId="2211F0D2" w14:textId="77777777" w:rsidR="000F16AF" w:rsidRPr="00A432A1" w:rsidRDefault="00DF6FC3">
      <w:pPr>
        <w:spacing w:before="240" w:after="120" w:line="360" w:lineRule="auto"/>
        <w:jc w:val="both"/>
        <w:rPr>
          <w:bCs/>
          <w:color w:val="1F3864"/>
          <w:sz w:val="24"/>
          <w:szCs w:val="24"/>
        </w:rPr>
      </w:pPr>
      <w:r w:rsidRPr="00A432A1">
        <w:rPr>
          <w:bCs/>
          <w:color w:val="1F3864"/>
          <w:sz w:val="24"/>
          <w:szCs w:val="24"/>
        </w:rPr>
        <w:t>Test de Turing (Lucas Díaz Lopez, Ignacio Antón Martín, Institució Cultural del C.IC)</w:t>
      </w:r>
    </w:p>
    <w:p w14:paraId="25507B3D"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 xml:space="preserve"> </w:t>
      </w:r>
    </w:p>
    <w:p w14:paraId="1B948990"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Consentiment:</w:t>
      </w:r>
    </w:p>
    <w:p w14:paraId="2C6E07D8" w14:textId="77777777" w:rsidR="000F16AF" w:rsidRPr="00A432A1" w:rsidRDefault="00DF6FC3">
      <w:pPr>
        <w:spacing w:before="240" w:line="366" w:lineRule="auto"/>
        <w:ind w:left="360"/>
        <w:jc w:val="both"/>
        <w:rPr>
          <w:bCs/>
          <w:color w:val="282828"/>
          <w:sz w:val="24"/>
          <w:szCs w:val="24"/>
        </w:rPr>
      </w:pPr>
      <w:r w:rsidRPr="00A432A1">
        <w:rPr>
          <w:bCs/>
          <w:color w:val="282828"/>
          <w:sz w:val="24"/>
          <w:szCs w:val="24"/>
        </w:rPr>
        <w:t>·</w:t>
      </w:r>
      <w:r w:rsidRPr="00A432A1">
        <w:rPr>
          <w:rFonts w:eastAsia="Times New Roman"/>
          <w:bCs/>
          <w:color w:val="282828"/>
          <w:sz w:val="24"/>
          <w:szCs w:val="24"/>
        </w:rPr>
        <w:t xml:space="preserve">         </w:t>
      </w:r>
      <w:r w:rsidRPr="00A432A1">
        <w:rPr>
          <w:bCs/>
          <w:color w:val="282828"/>
          <w:sz w:val="24"/>
          <w:szCs w:val="24"/>
        </w:rPr>
        <w:t>He llegit la informació sobre el projecte de recerca i he tingut l’oportunitat de fer preguntes, les quals se m’han respost satisfactòriament.__</w:t>
      </w:r>
    </w:p>
    <w:p w14:paraId="142FBB98" w14:textId="77777777" w:rsidR="000F16AF" w:rsidRPr="00A432A1" w:rsidRDefault="00DF6FC3">
      <w:pPr>
        <w:spacing w:before="240" w:line="366" w:lineRule="auto"/>
        <w:ind w:left="360"/>
        <w:jc w:val="both"/>
        <w:rPr>
          <w:bCs/>
          <w:color w:val="282828"/>
          <w:sz w:val="24"/>
          <w:szCs w:val="24"/>
        </w:rPr>
      </w:pPr>
      <w:r w:rsidRPr="00A432A1">
        <w:rPr>
          <w:bCs/>
          <w:color w:val="282828"/>
          <w:sz w:val="24"/>
          <w:szCs w:val="24"/>
        </w:rPr>
        <w:t>·</w:t>
      </w:r>
      <w:r w:rsidRPr="00A432A1">
        <w:rPr>
          <w:rFonts w:eastAsia="Times New Roman"/>
          <w:bCs/>
          <w:color w:val="282828"/>
          <w:sz w:val="24"/>
          <w:szCs w:val="24"/>
        </w:rPr>
        <w:t xml:space="preserve">         </w:t>
      </w:r>
      <w:r w:rsidRPr="00A432A1">
        <w:rPr>
          <w:bCs/>
          <w:color w:val="282828"/>
          <w:sz w:val="24"/>
          <w:szCs w:val="24"/>
        </w:rPr>
        <w:t>Estic d’acord a participar-hi i he rebut una còpia d’aquest consentiment.__</w:t>
      </w:r>
    </w:p>
    <w:p w14:paraId="063C6CB2" w14:textId="77777777" w:rsidR="000F16AF" w:rsidRPr="00A432A1" w:rsidRDefault="00DF6FC3">
      <w:pPr>
        <w:spacing w:before="240" w:after="120" w:line="360" w:lineRule="auto"/>
        <w:jc w:val="both"/>
        <w:rPr>
          <w:bCs/>
          <w:sz w:val="24"/>
          <w:szCs w:val="24"/>
        </w:rPr>
      </w:pPr>
      <w:r w:rsidRPr="00A432A1">
        <w:rPr>
          <w:bCs/>
          <w:sz w:val="24"/>
          <w:szCs w:val="24"/>
        </w:rPr>
        <w:t xml:space="preserve"> </w:t>
      </w:r>
    </w:p>
    <w:p w14:paraId="57229E29"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Nom i cognoms del participant ___________________________________________________</w:t>
      </w:r>
    </w:p>
    <w:p w14:paraId="661A7F42"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 xml:space="preserve"> </w:t>
      </w:r>
    </w:p>
    <w:p w14:paraId="2190E431"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Signatura ___________________________________________ Data: ___________________</w:t>
      </w:r>
    </w:p>
    <w:p w14:paraId="4E8EDDC7"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 xml:space="preserve"> </w:t>
      </w:r>
    </w:p>
    <w:p w14:paraId="59DEFB0D"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Investigador/a que m’ha informat:</w:t>
      </w:r>
    </w:p>
    <w:p w14:paraId="77C1B6CA" w14:textId="77777777" w:rsidR="00A432A1" w:rsidRDefault="00DF6FC3" w:rsidP="00A432A1">
      <w:pPr>
        <w:spacing w:before="240" w:after="240" w:line="360" w:lineRule="auto"/>
        <w:jc w:val="both"/>
        <w:rPr>
          <w:b/>
          <w:color w:val="282828"/>
          <w:sz w:val="20"/>
          <w:szCs w:val="20"/>
        </w:rPr>
      </w:pPr>
      <w:r w:rsidRPr="00A432A1">
        <w:rPr>
          <w:bCs/>
          <w:color w:val="282828"/>
          <w:sz w:val="24"/>
          <w:szCs w:val="24"/>
        </w:rPr>
        <w:t>Signatura</w:t>
      </w:r>
      <w:r w:rsidR="00A432A1">
        <w:rPr>
          <w:bCs/>
          <w:color w:val="282828"/>
          <w:sz w:val="24"/>
          <w:szCs w:val="24"/>
        </w:rPr>
        <w:t xml:space="preserve"> </w:t>
      </w:r>
      <w:r w:rsidRPr="00A432A1">
        <w:rPr>
          <w:bCs/>
          <w:color w:val="282828"/>
          <w:sz w:val="24"/>
          <w:szCs w:val="24"/>
        </w:rPr>
        <w:t>__________________________________________ Data:_____________________</w:t>
      </w:r>
    </w:p>
    <w:p w14:paraId="25C8DE20" w14:textId="0A1C38F5" w:rsidR="000F16AF" w:rsidRPr="00A432A1" w:rsidRDefault="00020F92" w:rsidP="00A432A1">
      <w:pPr>
        <w:spacing w:before="240" w:after="240" w:line="360" w:lineRule="auto"/>
        <w:jc w:val="both"/>
        <w:rPr>
          <w:b/>
          <w:color w:val="282828"/>
          <w:sz w:val="20"/>
          <w:szCs w:val="20"/>
        </w:rPr>
      </w:pPr>
      <w:r w:rsidRPr="008B38AF">
        <w:rPr>
          <w:noProof/>
        </w:rPr>
        <w:lastRenderedPageBreak/>
        <w:drawing>
          <wp:anchor distT="0" distB="0" distL="114300" distR="114300" simplePos="0" relativeHeight="251692032" behindDoc="0" locked="0" layoutInCell="1" allowOverlap="1" wp14:anchorId="1EC959A1" wp14:editId="3D6BA526">
            <wp:simplePos x="0" y="0"/>
            <wp:positionH relativeFrom="column">
              <wp:posOffset>-419100</wp:posOffset>
            </wp:positionH>
            <wp:positionV relativeFrom="paragraph">
              <wp:posOffset>380365</wp:posOffset>
            </wp:positionV>
            <wp:extent cx="6467475" cy="69405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7475" cy="694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8AF">
        <w:rPr>
          <w:b/>
          <w:sz w:val="24"/>
          <w:szCs w:val="24"/>
        </w:rPr>
        <w:t>Cronograma:</w:t>
      </w:r>
    </w:p>
    <w:p w14:paraId="5080EDA4" w14:textId="1E0C3586" w:rsidR="000F16AF" w:rsidRPr="008B38AF" w:rsidRDefault="000F16AF">
      <w:pPr>
        <w:spacing w:line="360" w:lineRule="auto"/>
        <w:rPr>
          <w:sz w:val="24"/>
          <w:szCs w:val="24"/>
        </w:rPr>
      </w:pPr>
    </w:p>
    <w:p w14:paraId="7D297F5F" w14:textId="0FA8A5A1" w:rsidR="000F16AF" w:rsidRPr="008B38AF" w:rsidRDefault="000F16AF">
      <w:pPr>
        <w:spacing w:line="360" w:lineRule="auto"/>
        <w:rPr>
          <w:sz w:val="24"/>
          <w:szCs w:val="24"/>
        </w:rPr>
      </w:pPr>
    </w:p>
    <w:p w14:paraId="3C0854B3" w14:textId="77777777" w:rsidR="000F16AF" w:rsidRPr="008B38AF" w:rsidRDefault="000F16AF">
      <w:pPr>
        <w:spacing w:line="360" w:lineRule="auto"/>
        <w:rPr>
          <w:sz w:val="24"/>
          <w:szCs w:val="24"/>
        </w:rPr>
      </w:pPr>
    </w:p>
    <w:p w14:paraId="26A6342A" w14:textId="740DE220" w:rsidR="000F16AF" w:rsidRPr="008B38AF" w:rsidRDefault="000F16AF">
      <w:pPr>
        <w:spacing w:line="360" w:lineRule="auto"/>
        <w:rPr>
          <w:sz w:val="24"/>
          <w:szCs w:val="24"/>
        </w:rPr>
      </w:pPr>
    </w:p>
    <w:p w14:paraId="512C00A1" w14:textId="77777777" w:rsidR="000F16AF" w:rsidRPr="008B38AF" w:rsidRDefault="000F16AF">
      <w:pPr>
        <w:spacing w:line="360" w:lineRule="auto"/>
        <w:rPr>
          <w:sz w:val="24"/>
          <w:szCs w:val="24"/>
        </w:rPr>
      </w:pPr>
    </w:p>
    <w:p w14:paraId="5B8EE3A8" w14:textId="77777777" w:rsidR="008F4383" w:rsidRPr="008B38AF" w:rsidRDefault="008F4383" w:rsidP="749450DD">
      <w:pPr>
        <w:spacing w:line="360" w:lineRule="auto"/>
        <w:jc w:val="both"/>
        <w:rPr>
          <w:b/>
          <w:sz w:val="24"/>
          <w:szCs w:val="24"/>
        </w:rPr>
      </w:pPr>
    </w:p>
    <w:p w14:paraId="1660E614" w14:textId="691EBEE9" w:rsidR="000F16AF" w:rsidRPr="008B38AF" w:rsidRDefault="749450DD" w:rsidP="00024455">
      <w:pPr>
        <w:spacing w:line="360" w:lineRule="auto"/>
        <w:jc w:val="both"/>
        <w:rPr>
          <w:rFonts w:eastAsia="Times New Roman"/>
          <w:sz w:val="24"/>
          <w:szCs w:val="24"/>
        </w:rPr>
      </w:pPr>
      <w:r w:rsidRPr="008B38AF">
        <w:rPr>
          <w:b/>
          <w:sz w:val="24"/>
          <w:szCs w:val="24"/>
        </w:rPr>
        <w:lastRenderedPageBreak/>
        <w:t>BIBLIOGRAFIA:</w:t>
      </w:r>
    </w:p>
    <w:p w14:paraId="5CB7D80F" w14:textId="77777777" w:rsidR="00024455" w:rsidRPr="008B38AF" w:rsidRDefault="749450DD" w:rsidP="00024455">
      <w:pPr>
        <w:jc w:val="right"/>
      </w:pPr>
      <w:r w:rsidRPr="008B38AF">
        <w:t>1.</w:t>
      </w:r>
    </w:p>
    <w:p w14:paraId="13E8A3A6" w14:textId="77777777" w:rsidR="00024455" w:rsidRPr="008B38AF" w:rsidRDefault="00024455" w:rsidP="00024455">
      <w:r w:rsidRPr="008B38AF">
        <w:t xml:space="preserve">TURING AM. COMPUTING MACHINERY AND INTELLIGENCE (TURING’S ARTICLE). </w:t>
      </w:r>
      <w:proofErr w:type="spellStart"/>
      <w:r w:rsidRPr="008B38AF">
        <w:t>Mind</w:t>
      </w:r>
      <w:proofErr w:type="spellEnd"/>
      <w:r w:rsidRPr="008B38AF">
        <w:t>. 1 octubre 1950;LIX(236):433-60.</w:t>
      </w:r>
    </w:p>
    <w:p w14:paraId="4B40A3B9" w14:textId="77777777" w:rsidR="00024455" w:rsidRPr="008B38AF" w:rsidRDefault="00024455" w:rsidP="00024455">
      <w:pPr>
        <w:jc w:val="right"/>
      </w:pPr>
      <w:r w:rsidRPr="008B38AF">
        <w:t>3.</w:t>
      </w:r>
    </w:p>
    <w:p w14:paraId="09D5CF85" w14:textId="77777777" w:rsidR="00024455" w:rsidRPr="008B38AF" w:rsidRDefault="00024455" w:rsidP="00024455">
      <w:proofErr w:type="spellStart"/>
      <w:r w:rsidRPr="008B38AF">
        <w:t>Domain</w:t>
      </w:r>
      <w:proofErr w:type="spellEnd"/>
      <w:r w:rsidRPr="008B38AF">
        <w:t xml:space="preserve"> [Internet]. [citat 19 setembre 2022]. Disponible a: </w:t>
      </w:r>
      <w:hyperlink r:id="rId45" w:history="1">
        <w:r w:rsidRPr="008B38AF">
          <w:rPr>
            <w:rStyle w:val="Hipervnculo"/>
          </w:rPr>
          <w:t>https://rasa.com/docs/rasa/domain/</w:t>
        </w:r>
      </w:hyperlink>
    </w:p>
    <w:p w14:paraId="6A86D697" w14:textId="77777777" w:rsidR="00024455" w:rsidRPr="008B38AF" w:rsidRDefault="00024455" w:rsidP="00024455">
      <w:pPr>
        <w:jc w:val="right"/>
      </w:pPr>
      <w:r w:rsidRPr="008B38AF">
        <w:t>4.</w:t>
      </w:r>
    </w:p>
    <w:p w14:paraId="51E33E50" w14:textId="77777777" w:rsidR="00024455" w:rsidRPr="008B38AF" w:rsidRDefault="00024455" w:rsidP="00024455">
      <w:proofErr w:type="spellStart"/>
      <w:r w:rsidRPr="008B38AF">
        <w:t>Explained</w:t>
      </w:r>
      <w:proofErr w:type="spellEnd"/>
      <w:r w:rsidRPr="008B38AF">
        <w:t xml:space="preserve">: Neural networks [Internet]. MIT </w:t>
      </w:r>
      <w:proofErr w:type="spellStart"/>
      <w:r w:rsidRPr="008B38AF">
        <w:t>News</w:t>
      </w:r>
      <w:proofErr w:type="spellEnd"/>
      <w:r w:rsidRPr="008B38AF">
        <w:t xml:space="preserve"> | </w:t>
      </w:r>
      <w:proofErr w:type="spellStart"/>
      <w:r w:rsidRPr="008B38AF">
        <w:t>Massachusetts</w:t>
      </w:r>
      <w:proofErr w:type="spellEnd"/>
      <w:r w:rsidRPr="008B38AF">
        <w:t xml:space="preserve"> </w:t>
      </w:r>
      <w:proofErr w:type="spellStart"/>
      <w:r w:rsidRPr="008B38AF">
        <w:t>Institute</w:t>
      </w:r>
      <w:proofErr w:type="spellEnd"/>
      <w:r w:rsidRPr="008B38AF">
        <w:t xml:space="preserve"> of Technology. [citat 19 juny 2022]. Disponible a: </w:t>
      </w:r>
      <w:hyperlink r:id="rId46" w:history="1">
        <w:r w:rsidRPr="008B38AF">
          <w:rPr>
            <w:rStyle w:val="Hipervnculo"/>
          </w:rPr>
          <w:t>https://news.mit.edu/2017/explained-neural-networks-deep-learning-0414</w:t>
        </w:r>
      </w:hyperlink>
    </w:p>
    <w:p w14:paraId="15DA6CA4" w14:textId="77777777" w:rsidR="00024455" w:rsidRPr="008B38AF" w:rsidRDefault="00024455" w:rsidP="00024455">
      <w:pPr>
        <w:jc w:val="right"/>
      </w:pPr>
      <w:r w:rsidRPr="008B38AF">
        <w:t>5.</w:t>
      </w:r>
    </w:p>
    <w:p w14:paraId="7786806E" w14:textId="77777777" w:rsidR="00024455" w:rsidRPr="008B38AF" w:rsidRDefault="00024455" w:rsidP="00024455">
      <w:proofErr w:type="spellStart"/>
      <w:r w:rsidRPr="008B38AF">
        <w:t>Fallback</w:t>
      </w:r>
      <w:proofErr w:type="spellEnd"/>
      <w:r w:rsidRPr="008B38AF">
        <w:t xml:space="preserve"> </w:t>
      </w:r>
      <w:proofErr w:type="spellStart"/>
      <w:r w:rsidRPr="008B38AF">
        <w:t>and</w:t>
      </w:r>
      <w:proofErr w:type="spellEnd"/>
      <w:r w:rsidRPr="008B38AF">
        <w:t xml:space="preserve"> </w:t>
      </w:r>
      <w:proofErr w:type="spellStart"/>
      <w:r w:rsidRPr="008B38AF">
        <w:t>Human</w:t>
      </w:r>
      <w:proofErr w:type="spellEnd"/>
      <w:r w:rsidRPr="008B38AF">
        <w:t xml:space="preserve"> </w:t>
      </w:r>
      <w:proofErr w:type="spellStart"/>
      <w:r w:rsidRPr="008B38AF">
        <w:t>Handoff</w:t>
      </w:r>
      <w:proofErr w:type="spellEnd"/>
      <w:r w:rsidRPr="008B38AF">
        <w:t xml:space="preserve"> [Internet]. [citat 19 setembre 2022]. Disponible a: </w:t>
      </w:r>
      <w:hyperlink r:id="rId47" w:history="1">
        <w:r w:rsidRPr="008B38AF">
          <w:rPr>
            <w:rStyle w:val="Hipervnculo"/>
          </w:rPr>
          <w:t>https://rasa.com/docs/rasa/fallback-handoff/</w:t>
        </w:r>
      </w:hyperlink>
    </w:p>
    <w:p w14:paraId="7DF9E648" w14:textId="77777777" w:rsidR="00024455" w:rsidRPr="008B38AF" w:rsidRDefault="00024455" w:rsidP="00024455">
      <w:pPr>
        <w:jc w:val="right"/>
      </w:pPr>
      <w:r w:rsidRPr="008B38AF">
        <w:t>6.</w:t>
      </w:r>
    </w:p>
    <w:p w14:paraId="77044EC4" w14:textId="77777777" w:rsidR="00024455" w:rsidRPr="008B38AF" w:rsidRDefault="00024455" w:rsidP="00024455">
      <w:proofErr w:type="spellStart"/>
      <w:r w:rsidRPr="008B38AF">
        <w:t>Chowdhary</w:t>
      </w:r>
      <w:proofErr w:type="spellEnd"/>
      <w:r w:rsidRPr="008B38AF">
        <w:t xml:space="preserve"> KR. </w:t>
      </w:r>
      <w:proofErr w:type="spellStart"/>
      <w:r w:rsidRPr="008B38AF">
        <w:t>Fundamentals</w:t>
      </w:r>
      <w:proofErr w:type="spellEnd"/>
      <w:r w:rsidRPr="008B38AF">
        <w:t xml:space="preserve"> of Artificial </w:t>
      </w:r>
      <w:proofErr w:type="spellStart"/>
      <w:r w:rsidRPr="008B38AF">
        <w:t>Intelligence</w:t>
      </w:r>
      <w:proofErr w:type="spellEnd"/>
      <w:r w:rsidRPr="008B38AF">
        <w:t xml:space="preserve"> [Internet]. New Delhi: </w:t>
      </w:r>
      <w:proofErr w:type="spellStart"/>
      <w:r w:rsidRPr="008B38AF">
        <w:t>Springer</w:t>
      </w:r>
      <w:proofErr w:type="spellEnd"/>
      <w:r w:rsidRPr="008B38AF">
        <w:t xml:space="preserve"> </w:t>
      </w:r>
      <w:proofErr w:type="spellStart"/>
      <w:r w:rsidRPr="008B38AF">
        <w:t>India</w:t>
      </w:r>
      <w:proofErr w:type="spellEnd"/>
      <w:r w:rsidRPr="008B38AF">
        <w:t xml:space="preserve">; 2020 [citat 16 juny 2022]. Disponible a: </w:t>
      </w:r>
      <w:hyperlink r:id="rId48" w:history="1">
        <w:r w:rsidRPr="008B38AF">
          <w:rPr>
            <w:rStyle w:val="Hipervnculo"/>
          </w:rPr>
          <w:t>http://link.springer.com/10.1007/978-81-322-3972-7</w:t>
        </w:r>
      </w:hyperlink>
    </w:p>
    <w:p w14:paraId="7B4EA3B8" w14:textId="77777777" w:rsidR="00024455" w:rsidRPr="008B38AF" w:rsidRDefault="00024455" w:rsidP="00024455">
      <w:pPr>
        <w:jc w:val="right"/>
      </w:pPr>
      <w:r w:rsidRPr="008B38AF">
        <w:t>7.</w:t>
      </w:r>
    </w:p>
    <w:p w14:paraId="12EBC70D" w14:textId="77777777" w:rsidR="00024455" w:rsidRPr="008B38AF" w:rsidRDefault="00024455" w:rsidP="00024455">
      <w:proofErr w:type="spellStart"/>
      <w:r w:rsidRPr="008B38AF">
        <w:t>Asghar</w:t>
      </w:r>
      <w:proofErr w:type="spellEnd"/>
      <w:r w:rsidRPr="008B38AF">
        <w:t xml:space="preserve"> S. GPT3 [Internet]. </w:t>
      </w:r>
      <w:proofErr w:type="spellStart"/>
      <w:r w:rsidRPr="008B38AF">
        <w:t>Demo</w:t>
      </w:r>
      <w:proofErr w:type="spellEnd"/>
      <w:r w:rsidRPr="008B38AF">
        <w:t xml:space="preserve"> e. [citat 1 maig 2022]. Disponible a: </w:t>
      </w:r>
      <w:hyperlink r:id="rId49" w:history="1">
        <w:r w:rsidRPr="008B38AF">
          <w:rPr>
            <w:rStyle w:val="Hipervnculo"/>
          </w:rPr>
          <w:t>https://gpt3.website</w:t>
        </w:r>
      </w:hyperlink>
    </w:p>
    <w:p w14:paraId="7A400547" w14:textId="77777777" w:rsidR="00024455" w:rsidRPr="008B38AF" w:rsidRDefault="00024455" w:rsidP="00024455">
      <w:pPr>
        <w:jc w:val="right"/>
      </w:pPr>
      <w:r w:rsidRPr="008B38AF">
        <w:t>8.</w:t>
      </w:r>
    </w:p>
    <w:p w14:paraId="0517608B" w14:textId="77777777" w:rsidR="00024455" w:rsidRPr="008B38AF" w:rsidRDefault="00024455" w:rsidP="00024455">
      <w:r w:rsidRPr="008B38AF">
        <w:t xml:space="preserve">Intents &amp; </w:t>
      </w:r>
      <w:proofErr w:type="spellStart"/>
      <w:r w:rsidRPr="008B38AF">
        <w:t>Entities</w:t>
      </w:r>
      <w:proofErr w:type="spellEnd"/>
      <w:r w:rsidRPr="008B38AF">
        <w:t xml:space="preserve">: </w:t>
      </w:r>
      <w:proofErr w:type="spellStart"/>
      <w:r w:rsidRPr="008B38AF">
        <w:t>Understanding</w:t>
      </w:r>
      <w:proofErr w:type="spellEnd"/>
      <w:r w:rsidRPr="008B38AF">
        <w:t xml:space="preserve"> </w:t>
      </w:r>
      <w:proofErr w:type="spellStart"/>
      <w:r w:rsidRPr="008B38AF">
        <w:t>the</w:t>
      </w:r>
      <w:proofErr w:type="spellEnd"/>
      <w:r w:rsidRPr="008B38AF">
        <w:t xml:space="preserve"> Rasa NLU </w:t>
      </w:r>
      <w:proofErr w:type="spellStart"/>
      <w:r w:rsidRPr="008B38AF">
        <w:t>Pipeline</w:t>
      </w:r>
      <w:proofErr w:type="spellEnd"/>
      <w:r w:rsidRPr="008B38AF">
        <w:t xml:space="preserve"> [Internet]. Rasa. [citat 19 setembre 2022]. Disponible a: </w:t>
      </w:r>
      <w:hyperlink r:id="rId50" w:history="1">
        <w:r w:rsidRPr="008B38AF">
          <w:rPr>
            <w:rStyle w:val="Hipervnculo"/>
          </w:rPr>
          <w:t>https://rasa.com/blog/intents-entities-understanding-the-rasa-nlu-pipeline/</w:t>
        </w:r>
      </w:hyperlink>
    </w:p>
    <w:p w14:paraId="6CDF6FC3" w14:textId="77777777" w:rsidR="00024455" w:rsidRPr="008B38AF" w:rsidRDefault="00024455" w:rsidP="00024455">
      <w:pPr>
        <w:jc w:val="right"/>
      </w:pPr>
      <w:r w:rsidRPr="008B38AF">
        <w:t>9.</w:t>
      </w:r>
    </w:p>
    <w:p w14:paraId="52CF7FAE" w14:textId="77777777" w:rsidR="00024455" w:rsidRPr="008B38AF" w:rsidRDefault="00024455" w:rsidP="00024455">
      <w:r w:rsidRPr="008B38AF">
        <w:t xml:space="preserve">Is </w:t>
      </w:r>
      <w:proofErr w:type="spellStart"/>
      <w:r w:rsidRPr="008B38AF">
        <w:t>the</w:t>
      </w:r>
      <w:proofErr w:type="spellEnd"/>
      <w:r w:rsidRPr="008B38AF">
        <w:t xml:space="preserve"> Turing Test </w:t>
      </w:r>
      <w:proofErr w:type="spellStart"/>
      <w:r w:rsidRPr="008B38AF">
        <w:t>Obsolete</w:t>
      </w:r>
      <w:proofErr w:type="spellEnd"/>
      <w:r w:rsidRPr="008B38AF">
        <w:t xml:space="preserve">? - </w:t>
      </w:r>
      <w:proofErr w:type="spellStart"/>
      <w:r w:rsidRPr="008B38AF">
        <w:t>ExtremeTech</w:t>
      </w:r>
      <w:proofErr w:type="spellEnd"/>
      <w:r w:rsidRPr="008B38AF">
        <w:t xml:space="preserve"> [Internet]. [citat 17 juny 2022]. Disponible a: </w:t>
      </w:r>
      <w:hyperlink r:id="rId51" w:history="1">
        <w:r w:rsidRPr="008B38AF">
          <w:rPr>
            <w:rStyle w:val="Hipervnculo"/>
          </w:rPr>
          <w:t>https://www.extremetech.com/computing/318767-is-the-turing-test-obsolete</w:t>
        </w:r>
      </w:hyperlink>
    </w:p>
    <w:p w14:paraId="7D620927" w14:textId="77777777" w:rsidR="00024455" w:rsidRPr="008B38AF" w:rsidRDefault="00024455" w:rsidP="00024455">
      <w:pPr>
        <w:jc w:val="right"/>
      </w:pPr>
      <w:r w:rsidRPr="008B38AF">
        <w:t>10.</w:t>
      </w:r>
    </w:p>
    <w:p w14:paraId="3506204B" w14:textId="77777777" w:rsidR="00024455" w:rsidRPr="008B38AF" w:rsidRDefault="00024455" w:rsidP="00024455">
      <w:proofErr w:type="spellStart"/>
      <w:r w:rsidRPr="008B38AF">
        <w:t>Boden</w:t>
      </w:r>
      <w:proofErr w:type="spellEnd"/>
      <w:r w:rsidRPr="008B38AF">
        <w:t xml:space="preserve"> MA. </w:t>
      </w:r>
      <w:proofErr w:type="spellStart"/>
      <w:r w:rsidRPr="008B38AF">
        <w:t>Mind</w:t>
      </w:r>
      <w:proofErr w:type="spellEnd"/>
      <w:r w:rsidRPr="008B38AF">
        <w:t xml:space="preserve"> as </w:t>
      </w:r>
      <w:proofErr w:type="spellStart"/>
      <w:r w:rsidRPr="008B38AF">
        <w:t>machine</w:t>
      </w:r>
      <w:proofErr w:type="spellEnd"/>
      <w:r w:rsidRPr="008B38AF">
        <w:t xml:space="preserve">: a </w:t>
      </w:r>
      <w:proofErr w:type="spellStart"/>
      <w:r w:rsidRPr="008B38AF">
        <w:t>history</w:t>
      </w:r>
      <w:proofErr w:type="spellEnd"/>
      <w:r w:rsidRPr="008B38AF">
        <w:t xml:space="preserve"> of </w:t>
      </w:r>
      <w:proofErr w:type="spellStart"/>
      <w:r w:rsidRPr="008B38AF">
        <w:t>cognitive</w:t>
      </w:r>
      <w:proofErr w:type="spellEnd"/>
      <w:r w:rsidRPr="008B38AF">
        <w:t xml:space="preserve"> </w:t>
      </w:r>
      <w:proofErr w:type="spellStart"/>
      <w:r w:rsidRPr="008B38AF">
        <w:t>science</w:t>
      </w:r>
      <w:proofErr w:type="spellEnd"/>
      <w:r w:rsidRPr="008B38AF">
        <w:t xml:space="preserve">. </w:t>
      </w:r>
      <w:proofErr w:type="spellStart"/>
      <w:r w:rsidRPr="008B38AF">
        <w:t>Oxford</w:t>
      </w:r>
      <w:proofErr w:type="spellEnd"/>
      <w:r w:rsidRPr="008B38AF">
        <w:t xml:space="preserve">: </w:t>
      </w:r>
      <w:proofErr w:type="spellStart"/>
      <w:r w:rsidRPr="008B38AF">
        <w:t>Clarendon</w:t>
      </w:r>
      <w:proofErr w:type="spellEnd"/>
      <w:r w:rsidRPr="008B38AF">
        <w:t xml:space="preserve"> </w:t>
      </w:r>
      <w:proofErr w:type="spellStart"/>
      <w:r w:rsidRPr="008B38AF">
        <w:t>Press</w:t>
      </w:r>
      <w:proofErr w:type="spellEnd"/>
      <w:r w:rsidRPr="008B38AF">
        <w:t>; 2006. 2 p.</w:t>
      </w:r>
    </w:p>
    <w:p w14:paraId="4711B24A" w14:textId="77777777" w:rsidR="00024455" w:rsidRPr="008B38AF" w:rsidRDefault="00024455" w:rsidP="00024455">
      <w:pPr>
        <w:jc w:val="right"/>
      </w:pPr>
      <w:r w:rsidRPr="008B38AF">
        <w:t>11.</w:t>
      </w:r>
    </w:p>
    <w:p w14:paraId="0CF1A0F2" w14:textId="77777777" w:rsidR="00024455" w:rsidRPr="008B38AF" w:rsidRDefault="00024455" w:rsidP="00024455">
      <w:r w:rsidRPr="008B38AF">
        <w:t xml:space="preserve">NLU </w:t>
      </w:r>
      <w:proofErr w:type="spellStart"/>
      <w:r w:rsidRPr="008B38AF">
        <w:t>Training</w:t>
      </w:r>
      <w:proofErr w:type="spellEnd"/>
      <w:r w:rsidRPr="008B38AF">
        <w:t xml:space="preserve"> Data [Internet]. [citat 19 setembre 2022]. Disponible a: </w:t>
      </w:r>
      <w:hyperlink r:id="rId52" w:history="1">
        <w:r w:rsidRPr="008B38AF">
          <w:rPr>
            <w:rStyle w:val="Hipervnculo"/>
          </w:rPr>
          <w:t>https://rasa.com/docs/rasa/nlu-training-data/</w:t>
        </w:r>
      </w:hyperlink>
    </w:p>
    <w:p w14:paraId="2CB81225" w14:textId="77777777" w:rsidR="00024455" w:rsidRPr="008B38AF" w:rsidRDefault="00024455" w:rsidP="00024455">
      <w:pPr>
        <w:jc w:val="right"/>
      </w:pPr>
      <w:r w:rsidRPr="008B38AF">
        <w:t>12.</w:t>
      </w:r>
    </w:p>
    <w:p w14:paraId="2C9CF20E" w14:textId="77777777" w:rsidR="00024455" w:rsidRPr="008B38AF" w:rsidRDefault="00024455" w:rsidP="00024455">
      <w:r w:rsidRPr="008B38AF">
        <w:t xml:space="preserve">Rasa </w:t>
      </w:r>
      <w:proofErr w:type="spellStart"/>
      <w:r w:rsidRPr="008B38AF">
        <w:t>Playground</w:t>
      </w:r>
      <w:proofErr w:type="spellEnd"/>
      <w:r w:rsidRPr="008B38AF">
        <w:t xml:space="preserve"> [Internet]. [citat 19 setembre 2022]. Disponible a: </w:t>
      </w:r>
      <w:hyperlink r:id="rId53" w:history="1">
        <w:r w:rsidRPr="008B38AF">
          <w:rPr>
            <w:rStyle w:val="Hipervnculo"/>
          </w:rPr>
          <w:t>https://rasa.com/docs/rasa/playground/</w:t>
        </w:r>
      </w:hyperlink>
    </w:p>
    <w:p w14:paraId="1BFECA0C" w14:textId="77777777" w:rsidR="00024455" w:rsidRPr="008B38AF" w:rsidRDefault="00024455" w:rsidP="00024455">
      <w:pPr>
        <w:jc w:val="right"/>
      </w:pPr>
      <w:r w:rsidRPr="008B38AF">
        <w:t>13.</w:t>
      </w:r>
    </w:p>
    <w:p w14:paraId="1899E25D" w14:textId="77777777" w:rsidR="00024455" w:rsidRPr="008B38AF" w:rsidRDefault="00024455" w:rsidP="00024455">
      <w:proofErr w:type="spellStart"/>
      <w:r w:rsidRPr="008B38AF">
        <w:t>Rules</w:t>
      </w:r>
      <w:proofErr w:type="spellEnd"/>
      <w:r w:rsidRPr="008B38AF">
        <w:t xml:space="preserve"> [Internet]. [citat 19 setembre 2022]. Disponible a: </w:t>
      </w:r>
      <w:hyperlink r:id="rId54" w:history="1">
        <w:r w:rsidRPr="008B38AF">
          <w:rPr>
            <w:rStyle w:val="Hipervnculo"/>
          </w:rPr>
          <w:t>https://rasa.com/docs/rasa/rules/</w:t>
        </w:r>
      </w:hyperlink>
    </w:p>
    <w:p w14:paraId="628DBF82" w14:textId="77777777" w:rsidR="00024455" w:rsidRPr="008B38AF" w:rsidRDefault="00024455" w:rsidP="00024455">
      <w:pPr>
        <w:jc w:val="right"/>
      </w:pPr>
      <w:r w:rsidRPr="008B38AF">
        <w:t>14.</w:t>
      </w:r>
    </w:p>
    <w:p w14:paraId="72F8C121" w14:textId="77777777" w:rsidR="00024455" w:rsidRPr="008B38AF" w:rsidRDefault="00024455" w:rsidP="00024455">
      <w:proofErr w:type="spellStart"/>
      <w:r w:rsidRPr="008B38AF">
        <w:t>Stories</w:t>
      </w:r>
      <w:proofErr w:type="spellEnd"/>
      <w:r w:rsidRPr="008B38AF">
        <w:t xml:space="preserve"> [Internet]. [citat 19 setembre 2022]. Disponible a: </w:t>
      </w:r>
      <w:hyperlink r:id="rId55" w:history="1">
        <w:r w:rsidRPr="008B38AF">
          <w:rPr>
            <w:rStyle w:val="Hipervnculo"/>
          </w:rPr>
          <w:t>https://rasa.com/docs/rasa/stories/</w:t>
        </w:r>
      </w:hyperlink>
    </w:p>
    <w:p w14:paraId="4C160633" w14:textId="77777777" w:rsidR="00024455" w:rsidRPr="008B38AF" w:rsidRDefault="00024455" w:rsidP="00024455">
      <w:pPr>
        <w:jc w:val="right"/>
      </w:pPr>
      <w:r w:rsidRPr="008B38AF">
        <w:t>15.</w:t>
      </w:r>
    </w:p>
    <w:p w14:paraId="03F8AC12" w14:textId="77777777" w:rsidR="00024455" w:rsidRPr="008B38AF" w:rsidRDefault="00024455" w:rsidP="00024455">
      <w:proofErr w:type="spellStart"/>
      <w:r w:rsidRPr="008B38AF">
        <w:t>Abadi</w:t>
      </w:r>
      <w:proofErr w:type="spellEnd"/>
      <w:r w:rsidRPr="008B38AF">
        <w:t xml:space="preserve"> M, </w:t>
      </w:r>
      <w:proofErr w:type="spellStart"/>
      <w:r w:rsidRPr="008B38AF">
        <w:t>Agarwal</w:t>
      </w:r>
      <w:proofErr w:type="spellEnd"/>
      <w:r w:rsidRPr="008B38AF">
        <w:t xml:space="preserve"> A, </w:t>
      </w:r>
      <w:proofErr w:type="spellStart"/>
      <w:r w:rsidRPr="008B38AF">
        <w:t>Barham</w:t>
      </w:r>
      <w:proofErr w:type="spellEnd"/>
      <w:r w:rsidRPr="008B38AF">
        <w:t xml:space="preserve"> P, </w:t>
      </w:r>
      <w:proofErr w:type="spellStart"/>
      <w:r w:rsidRPr="008B38AF">
        <w:t>Brevdo</w:t>
      </w:r>
      <w:proofErr w:type="spellEnd"/>
      <w:r w:rsidRPr="008B38AF">
        <w:t xml:space="preserve"> E, </w:t>
      </w:r>
      <w:proofErr w:type="spellStart"/>
      <w:r w:rsidRPr="008B38AF">
        <w:t>Chen</w:t>
      </w:r>
      <w:proofErr w:type="spellEnd"/>
      <w:r w:rsidRPr="008B38AF">
        <w:t xml:space="preserve"> Z, </w:t>
      </w:r>
      <w:proofErr w:type="spellStart"/>
      <w:r w:rsidRPr="008B38AF">
        <w:t>Citro</w:t>
      </w:r>
      <w:proofErr w:type="spellEnd"/>
      <w:r w:rsidRPr="008B38AF">
        <w:t xml:space="preserve"> C, et al. </w:t>
      </w:r>
      <w:proofErr w:type="spellStart"/>
      <w:r w:rsidRPr="008B38AF">
        <w:t>TensorFlow</w:t>
      </w:r>
      <w:proofErr w:type="spellEnd"/>
      <w:r w:rsidRPr="008B38AF">
        <w:t xml:space="preserve">: </w:t>
      </w:r>
      <w:proofErr w:type="spellStart"/>
      <w:r w:rsidRPr="008B38AF">
        <w:t>Large-Scale</w:t>
      </w:r>
      <w:proofErr w:type="spellEnd"/>
      <w:r w:rsidRPr="008B38AF">
        <w:t xml:space="preserve"> Machine </w:t>
      </w:r>
      <w:proofErr w:type="spellStart"/>
      <w:r w:rsidRPr="008B38AF">
        <w:t>Learning</w:t>
      </w:r>
      <w:proofErr w:type="spellEnd"/>
      <w:r w:rsidRPr="008B38AF">
        <w:t xml:space="preserve"> on </w:t>
      </w:r>
      <w:proofErr w:type="spellStart"/>
      <w:r w:rsidRPr="008B38AF">
        <w:t>Heterogeneous</w:t>
      </w:r>
      <w:proofErr w:type="spellEnd"/>
      <w:r w:rsidRPr="008B38AF">
        <w:t xml:space="preserve"> </w:t>
      </w:r>
      <w:proofErr w:type="spellStart"/>
      <w:r w:rsidRPr="008B38AF">
        <w:t>Distributed</w:t>
      </w:r>
      <w:proofErr w:type="spellEnd"/>
      <w:r w:rsidRPr="008B38AF">
        <w:t xml:space="preserve"> Systems. :19.</w:t>
      </w:r>
    </w:p>
    <w:p w14:paraId="75EDE456" w14:textId="77777777" w:rsidR="00024455" w:rsidRPr="008B38AF" w:rsidRDefault="00024455" w:rsidP="00024455">
      <w:pPr>
        <w:jc w:val="right"/>
      </w:pPr>
      <w:r w:rsidRPr="008B38AF">
        <w:t>16.</w:t>
      </w:r>
    </w:p>
    <w:p w14:paraId="425DA11E" w14:textId="77777777" w:rsidR="00024455" w:rsidRPr="008B38AF" w:rsidRDefault="00024455" w:rsidP="00024455">
      <w:r w:rsidRPr="008B38AF">
        <w:t>Test de Turing: ¿</w:t>
      </w:r>
      <w:proofErr w:type="spellStart"/>
      <w:r w:rsidRPr="008B38AF">
        <w:t>pueden</w:t>
      </w:r>
      <w:proofErr w:type="spellEnd"/>
      <w:r w:rsidRPr="008B38AF">
        <w:t xml:space="preserve"> las </w:t>
      </w:r>
      <w:proofErr w:type="spellStart"/>
      <w:r w:rsidRPr="008B38AF">
        <w:t>computadoras</w:t>
      </w:r>
      <w:proofErr w:type="spellEnd"/>
      <w:r w:rsidRPr="008B38AF">
        <w:t xml:space="preserve"> </w:t>
      </w:r>
      <w:proofErr w:type="spellStart"/>
      <w:r w:rsidRPr="008B38AF">
        <w:t>sustituir</w:t>
      </w:r>
      <w:proofErr w:type="spellEnd"/>
      <w:r w:rsidRPr="008B38AF">
        <w:t xml:space="preserve"> a los </w:t>
      </w:r>
      <w:proofErr w:type="spellStart"/>
      <w:r w:rsidRPr="008B38AF">
        <w:t>humanos</w:t>
      </w:r>
      <w:proofErr w:type="spellEnd"/>
      <w:r w:rsidRPr="008B38AF">
        <w:t xml:space="preserve">? [Internet]. [citat 20 juny 2022]. Disponible a: </w:t>
      </w:r>
      <w:hyperlink r:id="rId56" w:history="1">
        <w:r w:rsidRPr="008B38AF">
          <w:rPr>
            <w:rStyle w:val="Hipervnculo"/>
          </w:rPr>
          <w:t>https://www.becas-santander.com/es/blog/test-de-turing.html</w:t>
        </w:r>
      </w:hyperlink>
    </w:p>
    <w:p w14:paraId="1CFAC8B4" w14:textId="77777777" w:rsidR="00024455" w:rsidRPr="008B38AF" w:rsidRDefault="00024455" w:rsidP="00024455">
      <w:pPr>
        <w:jc w:val="right"/>
      </w:pPr>
      <w:r w:rsidRPr="008B38AF">
        <w:t>17.</w:t>
      </w:r>
    </w:p>
    <w:p w14:paraId="5BF25BD5" w14:textId="77777777" w:rsidR="00024455" w:rsidRPr="008B38AF" w:rsidRDefault="00024455" w:rsidP="00024455">
      <w:proofErr w:type="spellStart"/>
      <w:r w:rsidRPr="008B38AF">
        <w:lastRenderedPageBreak/>
        <w:t>The</w:t>
      </w:r>
      <w:proofErr w:type="spellEnd"/>
      <w:r w:rsidRPr="008B38AF">
        <w:t xml:space="preserve"> </w:t>
      </w:r>
      <w:proofErr w:type="spellStart"/>
      <w:r w:rsidRPr="008B38AF">
        <w:t>Google</w:t>
      </w:r>
      <w:proofErr w:type="spellEnd"/>
      <w:r w:rsidRPr="008B38AF">
        <w:t xml:space="preserve"> </w:t>
      </w:r>
      <w:proofErr w:type="spellStart"/>
      <w:r w:rsidRPr="008B38AF">
        <w:t>engineer</w:t>
      </w:r>
      <w:proofErr w:type="spellEnd"/>
      <w:r w:rsidRPr="008B38AF">
        <w:t xml:space="preserve"> </w:t>
      </w:r>
      <w:proofErr w:type="spellStart"/>
      <w:r w:rsidRPr="008B38AF">
        <w:t>who</w:t>
      </w:r>
      <w:proofErr w:type="spellEnd"/>
      <w:r w:rsidRPr="008B38AF">
        <w:t xml:space="preserve"> </w:t>
      </w:r>
      <w:proofErr w:type="spellStart"/>
      <w:r w:rsidRPr="008B38AF">
        <w:t>thinks</w:t>
      </w:r>
      <w:proofErr w:type="spellEnd"/>
      <w:r w:rsidRPr="008B38AF">
        <w:t xml:space="preserve"> </w:t>
      </w:r>
      <w:proofErr w:type="spellStart"/>
      <w:r w:rsidRPr="008B38AF">
        <w:t>the</w:t>
      </w:r>
      <w:proofErr w:type="spellEnd"/>
      <w:r w:rsidRPr="008B38AF">
        <w:t xml:space="preserve"> </w:t>
      </w:r>
      <w:proofErr w:type="spellStart"/>
      <w:r w:rsidRPr="008B38AF">
        <w:t>company’s</w:t>
      </w:r>
      <w:proofErr w:type="spellEnd"/>
      <w:r w:rsidRPr="008B38AF">
        <w:t xml:space="preserve"> AI has </w:t>
      </w:r>
      <w:proofErr w:type="spellStart"/>
      <w:r w:rsidRPr="008B38AF">
        <w:t>come</w:t>
      </w:r>
      <w:proofErr w:type="spellEnd"/>
      <w:r w:rsidRPr="008B38AF">
        <w:t xml:space="preserve"> to </w:t>
      </w:r>
      <w:proofErr w:type="spellStart"/>
      <w:r w:rsidRPr="008B38AF">
        <w:t>life</w:t>
      </w:r>
      <w:proofErr w:type="spellEnd"/>
      <w:r w:rsidRPr="008B38AF">
        <w:t xml:space="preserve">. Washington Post [Internet]. [citat 17 juny 2022]; Disponible a: </w:t>
      </w:r>
      <w:hyperlink r:id="rId57" w:history="1">
        <w:r w:rsidRPr="008B38AF">
          <w:rPr>
            <w:rStyle w:val="Hipervnculo"/>
          </w:rPr>
          <w:t>https://www.washingtonpost.com/technology/2022/06/11/google-ai-lamda-blake-lemoine/</w:t>
        </w:r>
      </w:hyperlink>
    </w:p>
    <w:p w14:paraId="7BB9EE4A" w14:textId="77777777" w:rsidR="00024455" w:rsidRPr="008B38AF" w:rsidRDefault="00024455" w:rsidP="00024455">
      <w:pPr>
        <w:jc w:val="right"/>
      </w:pPr>
      <w:r w:rsidRPr="008B38AF">
        <w:t>18.</w:t>
      </w:r>
    </w:p>
    <w:p w14:paraId="26F78D03" w14:textId="77777777" w:rsidR="00024455" w:rsidRPr="008B38AF" w:rsidRDefault="00024455" w:rsidP="00024455">
      <w:proofErr w:type="spellStart"/>
      <w:r w:rsidRPr="008B38AF">
        <w:t>What</w:t>
      </w:r>
      <w:proofErr w:type="spellEnd"/>
      <w:r w:rsidRPr="008B38AF">
        <w:t xml:space="preserve"> is AI? </w:t>
      </w:r>
      <w:proofErr w:type="spellStart"/>
      <w:r w:rsidRPr="008B38AF">
        <w:t>Here’s</w:t>
      </w:r>
      <w:proofErr w:type="spellEnd"/>
      <w:r w:rsidRPr="008B38AF">
        <w:t xml:space="preserve"> </w:t>
      </w:r>
      <w:proofErr w:type="spellStart"/>
      <w:r w:rsidRPr="008B38AF">
        <w:t>everything</w:t>
      </w:r>
      <w:proofErr w:type="spellEnd"/>
      <w:r w:rsidRPr="008B38AF">
        <w:t xml:space="preserve"> </w:t>
      </w:r>
      <w:proofErr w:type="spellStart"/>
      <w:r w:rsidRPr="008B38AF">
        <w:t>you</w:t>
      </w:r>
      <w:proofErr w:type="spellEnd"/>
      <w:r w:rsidRPr="008B38AF">
        <w:t xml:space="preserve"> </w:t>
      </w:r>
      <w:proofErr w:type="spellStart"/>
      <w:r w:rsidRPr="008B38AF">
        <w:t>need</w:t>
      </w:r>
      <w:proofErr w:type="spellEnd"/>
      <w:r w:rsidRPr="008B38AF">
        <w:t xml:space="preserve"> to </w:t>
      </w:r>
      <w:proofErr w:type="spellStart"/>
      <w:r w:rsidRPr="008B38AF">
        <w:t>know</w:t>
      </w:r>
      <w:proofErr w:type="spellEnd"/>
      <w:r w:rsidRPr="008B38AF">
        <w:t xml:space="preserve"> </w:t>
      </w:r>
      <w:proofErr w:type="spellStart"/>
      <w:r w:rsidRPr="008B38AF">
        <w:t>about</w:t>
      </w:r>
      <w:proofErr w:type="spellEnd"/>
      <w:r w:rsidRPr="008B38AF">
        <w:t xml:space="preserve"> artificial </w:t>
      </w:r>
      <w:proofErr w:type="spellStart"/>
      <w:r w:rsidRPr="008B38AF">
        <w:t>intelligence</w:t>
      </w:r>
      <w:proofErr w:type="spellEnd"/>
      <w:r w:rsidRPr="008B38AF">
        <w:t xml:space="preserve"> [Internet]. </w:t>
      </w:r>
      <w:proofErr w:type="spellStart"/>
      <w:r w:rsidRPr="008B38AF">
        <w:t>ZDNet</w:t>
      </w:r>
      <w:proofErr w:type="spellEnd"/>
      <w:r w:rsidRPr="008B38AF">
        <w:t xml:space="preserve">. [citat 19 juny 2022]. Disponible a: </w:t>
      </w:r>
      <w:hyperlink r:id="rId58" w:history="1">
        <w:r w:rsidRPr="008B38AF">
          <w:rPr>
            <w:rStyle w:val="Hipervnculo"/>
          </w:rPr>
          <w:t>https://www.zdnet.com/article/what-is-ai-heres-everything-you-need-to-know-about-artificial-intelligence/</w:t>
        </w:r>
      </w:hyperlink>
    </w:p>
    <w:p w14:paraId="2C1397E3" w14:textId="77777777" w:rsidR="000F16AF" w:rsidRPr="008B38AF" w:rsidRDefault="000F16AF">
      <w:pPr>
        <w:spacing w:line="360" w:lineRule="auto"/>
        <w:rPr>
          <w:sz w:val="24"/>
          <w:szCs w:val="24"/>
        </w:rPr>
      </w:pPr>
    </w:p>
    <w:p w14:paraId="06B6986A" w14:textId="77777777" w:rsidR="000F16AF" w:rsidRPr="008B38AF" w:rsidRDefault="000F16AF">
      <w:pPr>
        <w:rPr>
          <w:sz w:val="24"/>
          <w:szCs w:val="24"/>
        </w:rPr>
      </w:pPr>
    </w:p>
    <w:sectPr w:rsidR="000F16AF" w:rsidRPr="008B38AF">
      <w:footerReference w:type="default" r:id="rId59"/>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gnacio Anton Martin" w:date="2022-09-19T19:59:00Z" w:initials="IAM">
    <w:p w14:paraId="48A3281A" w14:textId="0EBC071D" w:rsidR="00A432A1" w:rsidRDefault="00A432A1">
      <w:pPr>
        <w:pStyle w:val="Textocomentario"/>
      </w:pPr>
      <w:r>
        <w:rPr>
          <w:rStyle w:val="Refdecomentario"/>
        </w:rPr>
        <w:annotationRef/>
      </w:r>
      <w:r>
        <w:t xml:space="preserve">Posar </w:t>
      </w:r>
      <w:proofErr w:type="spellStart"/>
      <w:r>
        <w:t>num</w:t>
      </w:r>
      <w:proofErr w:type="spellEnd"/>
      <w:r>
        <w:t xml:space="preserve"> Annex Consentiment </w:t>
      </w:r>
    </w:p>
    <w:p w14:paraId="1C2AACCB" w14:textId="2237902F" w:rsidR="00A432A1" w:rsidRDefault="00A432A1">
      <w:pPr>
        <w:pStyle w:val="Textocomentario"/>
      </w:pPr>
    </w:p>
  </w:comment>
  <w:comment w:id="1" w:author="Ignacio Antón Martín" w:date="2022-09-16T14:15:00Z" w:initials="">
    <w:p w14:paraId="5BDAE85A" w14:textId="77777777" w:rsidR="000F16AF" w:rsidRDefault="00DF6FC3">
      <w:pPr>
        <w:widowControl w:val="0"/>
        <w:pBdr>
          <w:top w:val="nil"/>
          <w:left w:val="nil"/>
          <w:bottom w:val="nil"/>
          <w:right w:val="nil"/>
          <w:between w:val="nil"/>
        </w:pBdr>
        <w:spacing w:line="240" w:lineRule="auto"/>
        <w:rPr>
          <w:color w:val="000000"/>
        </w:rPr>
      </w:pPr>
      <w:r>
        <w:rPr>
          <w:color w:val="000000"/>
        </w:rPr>
        <w:t>afegir el numero d'annex que serà)</w:t>
      </w:r>
    </w:p>
  </w:comment>
  <w:comment w:id="2" w:author="Ignacio Antón Martín" w:date="2022-09-18T15:32:00Z" w:initials="">
    <w:p w14:paraId="7810BC81"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 w:id="3" w:author="Ignacio Antón Martín" w:date="2022-09-18T15:31:00Z" w:initials="">
    <w:p w14:paraId="009B1B7E" w14:textId="77777777" w:rsidR="000F16AF" w:rsidRDefault="00DF6FC3">
      <w:pPr>
        <w:widowControl w:val="0"/>
        <w:pBdr>
          <w:top w:val="nil"/>
          <w:left w:val="nil"/>
          <w:bottom w:val="nil"/>
          <w:right w:val="nil"/>
          <w:between w:val="nil"/>
        </w:pBdr>
        <w:spacing w:line="240" w:lineRule="auto"/>
        <w:rPr>
          <w:color w:val="000000"/>
        </w:rPr>
      </w:pPr>
      <w:r>
        <w:rPr>
          <w:color w:val="000000"/>
        </w:rPr>
        <w:t>anomenar en text i posar a peu de foto (diferenciar foto, taula i figura)</w:t>
      </w:r>
      <w:r w:rsidR="00A432A1">
        <w:rPr>
          <w:color w:val="000000"/>
        </w:rPr>
        <w:t xml:space="preserve"> Per cada foto o figura</w:t>
      </w:r>
    </w:p>
    <w:p w14:paraId="351C8BB6" w14:textId="68542EFA" w:rsidR="00A432A1" w:rsidRDefault="00A432A1">
      <w:pPr>
        <w:widowControl w:val="0"/>
        <w:pBdr>
          <w:top w:val="nil"/>
          <w:left w:val="nil"/>
          <w:bottom w:val="nil"/>
          <w:right w:val="nil"/>
          <w:between w:val="nil"/>
        </w:pBdr>
        <w:spacing w:line="240" w:lineRule="auto"/>
        <w:rPr>
          <w:color w:val="000000"/>
        </w:rPr>
      </w:pPr>
    </w:p>
  </w:comment>
  <w:comment w:id="4" w:author="Ignacio Antón Martín" w:date="2022-09-18T15:42:00Z" w:initials="">
    <w:p w14:paraId="23289FDC" w14:textId="77777777" w:rsidR="000F16AF" w:rsidRDefault="00DF6FC3">
      <w:pPr>
        <w:widowControl w:val="0"/>
        <w:pBdr>
          <w:top w:val="nil"/>
          <w:left w:val="nil"/>
          <w:bottom w:val="nil"/>
          <w:right w:val="nil"/>
          <w:between w:val="nil"/>
        </w:pBdr>
        <w:spacing w:line="240" w:lineRule="auto"/>
        <w:rPr>
          <w:color w:val="000000"/>
        </w:rPr>
      </w:pPr>
      <w:r>
        <w:rPr>
          <w:color w:val="000000"/>
        </w:rPr>
        <w:t>mirar si estan descrits així en el text de la metodologia</w:t>
      </w:r>
    </w:p>
  </w:comment>
  <w:comment w:id="5" w:author="Ignacio Antón Martín" w:date="2022-09-18T16:38:00Z" w:initials="">
    <w:p w14:paraId="68896D1F"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2AACCB" w15:done="0"/>
  <w15:commentEx w15:paraId="5BDAE85A" w15:done="0"/>
  <w15:commentEx w15:paraId="7810BC81" w15:done="0"/>
  <w15:commentEx w15:paraId="351C8BB6" w15:done="0"/>
  <w15:commentEx w15:paraId="23289FDC" w15:done="0"/>
  <w15:commentEx w15:paraId="68896D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48A6" w16cex:dateUtc="2022-09-19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2AACCB" w16cid:durableId="26D348A6"/>
  <w16cid:commentId w16cid:paraId="5BDAE85A" w16cid:durableId="26D336AE"/>
  <w16cid:commentId w16cid:paraId="7810BC81" w16cid:durableId="26D336AF"/>
  <w16cid:commentId w16cid:paraId="351C8BB6" w16cid:durableId="26D336B0"/>
  <w16cid:commentId w16cid:paraId="23289FDC" w16cid:durableId="26D336B1"/>
  <w16cid:commentId w16cid:paraId="68896D1F" w16cid:durableId="26D33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973CB" w14:textId="77777777" w:rsidR="000C776E" w:rsidRDefault="000C776E">
      <w:pPr>
        <w:spacing w:line="240" w:lineRule="auto"/>
      </w:pPr>
      <w:r>
        <w:separator/>
      </w:r>
    </w:p>
  </w:endnote>
  <w:endnote w:type="continuationSeparator" w:id="0">
    <w:p w14:paraId="03F329AA" w14:textId="77777777" w:rsidR="000C776E" w:rsidRDefault="000C776E">
      <w:pPr>
        <w:spacing w:line="240" w:lineRule="auto"/>
      </w:pPr>
      <w:r>
        <w:continuationSeparator/>
      </w:r>
    </w:p>
  </w:endnote>
  <w:endnote w:type="continuationNotice" w:id="1">
    <w:p w14:paraId="57BB8603" w14:textId="77777777" w:rsidR="000C776E" w:rsidRDefault="000C776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C3B7" w14:textId="77777777" w:rsidR="000F16AF" w:rsidRDefault="00DF6FC3">
    <w:pPr>
      <w:jc w:val="center"/>
    </w:pPr>
    <w:r>
      <w:fldChar w:fldCharType="begin"/>
    </w:r>
    <w:r>
      <w:instrText>PAGE</w:instrText>
    </w:r>
    <w:r>
      <w:fldChar w:fldCharType="separate"/>
    </w:r>
    <w:r w:rsidR="0002445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AAB40" w14:textId="77777777" w:rsidR="000C776E" w:rsidRDefault="000C776E">
      <w:pPr>
        <w:spacing w:line="240" w:lineRule="auto"/>
      </w:pPr>
      <w:r>
        <w:separator/>
      </w:r>
    </w:p>
  </w:footnote>
  <w:footnote w:type="continuationSeparator" w:id="0">
    <w:p w14:paraId="7A2754FD" w14:textId="77777777" w:rsidR="000C776E" w:rsidRDefault="000C776E">
      <w:pPr>
        <w:spacing w:line="240" w:lineRule="auto"/>
      </w:pPr>
      <w:r>
        <w:continuationSeparator/>
      </w:r>
    </w:p>
  </w:footnote>
  <w:footnote w:type="continuationNotice" w:id="1">
    <w:p w14:paraId="27BE510B" w14:textId="77777777" w:rsidR="000C776E" w:rsidRDefault="000C776E">
      <w:pPr>
        <w:spacing w:line="240" w:lineRule="auto"/>
      </w:pPr>
    </w:p>
  </w:footnote>
  <w:footnote w:id="2">
    <w:p w14:paraId="21411A9A"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Test de Turing: ¿pueden las computadoras sustituir a los humanos? [citat 20 juny 2022]. Disponible a:</w:t>
      </w:r>
      <w:hyperlink r:id="rId1">
        <w:r>
          <w:rPr>
            <w:rFonts w:ascii="Times New Roman" w:eastAsia="Times New Roman" w:hAnsi="Times New Roman" w:cs="Times New Roman"/>
            <w:sz w:val="24"/>
            <w:szCs w:val="24"/>
          </w:rPr>
          <w:t xml:space="preserve"> </w:t>
        </w:r>
      </w:hyperlink>
      <w:hyperlink r:id="rId2">
        <w:r>
          <w:rPr>
            <w:rFonts w:ascii="Times New Roman" w:eastAsia="Times New Roman" w:hAnsi="Times New Roman" w:cs="Times New Roman"/>
            <w:color w:val="1155CC"/>
            <w:sz w:val="24"/>
            <w:szCs w:val="24"/>
            <w:u w:val="single"/>
          </w:rPr>
          <w:t>https://www.becas-santander.com/es/blog/test-de-turing.html</w:t>
        </w:r>
      </w:hyperlink>
    </w:p>
  </w:footnote>
  <w:footnote w:id="3">
    <w:p w14:paraId="59A65C90"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Is the Turing Test Obsolete? - ExtremeTech [Internet]. [citat 17 juny 2022]. Disponible a:</w:t>
      </w:r>
      <w:hyperlink r:id="rId3">
        <w:r>
          <w:rPr>
            <w:rFonts w:ascii="Times New Roman" w:eastAsia="Times New Roman" w:hAnsi="Times New Roman" w:cs="Times New Roman"/>
            <w:sz w:val="24"/>
            <w:szCs w:val="24"/>
          </w:rPr>
          <w:t xml:space="preserve"> </w:t>
        </w:r>
      </w:hyperlink>
      <w:hyperlink r:id="rId4">
        <w:r>
          <w:rPr>
            <w:rFonts w:ascii="Times New Roman" w:eastAsia="Times New Roman" w:hAnsi="Times New Roman" w:cs="Times New Roman"/>
            <w:color w:val="1155CC"/>
            <w:sz w:val="24"/>
            <w:szCs w:val="24"/>
            <w:u w:val="single"/>
          </w:rPr>
          <w:t>https://www.extremetech.com/computing/318767-is-the-turing-test-obsolete</w:t>
        </w:r>
      </w:hyperlink>
    </w:p>
  </w:footnote>
  <w:footnote w:id="4">
    <w:p w14:paraId="5E39D940" w14:textId="77777777" w:rsidR="000F16AF" w:rsidRDefault="00DF6FC3">
      <w:pPr>
        <w:spacing w:line="240" w:lineRule="auto"/>
        <w:rPr>
          <w:rFonts w:ascii="Times New Roman" w:eastAsia="Times New Roman" w:hAnsi="Times New Roman" w:cs="Times New Roman"/>
          <w:color w:val="1155CC"/>
          <w:sz w:val="24"/>
          <w:szCs w:val="24"/>
          <w:u w:val="single"/>
        </w:rPr>
      </w:pPr>
      <w:r>
        <w:rPr>
          <w:vertAlign w:val="superscript"/>
        </w:rPr>
        <w:footnoteRef/>
      </w:r>
      <w:r>
        <w:rPr>
          <w:rFonts w:ascii="Times New Roman" w:eastAsia="Times New Roman" w:hAnsi="Times New Roman" w:cs="Times New Roman"/>
          <w:sz w:val="24"/>
          <w:szCs w:val="24"/>
        </w:rPr>
        <w:t xml:space="preserve"> Chatbot Trends Report 2021 [citat 20 juny 2022]. Disponible a: </w:t>
      </w:r>
      <w:hyperlink r:id="rId5">
        <w:r>
          <w:rPr>
            <w:rFonts w:ascii="Times New Roman" w:eastAsia="Times New Roman" w:hAnsi="Times New Roman" w:cs="Times New Roman"/>
            <w:color w:val="1155CC"/>
            <w:sz w:val="24"/>
            <w:szCs w:val="24"/>
            <w:u w:val="single"/>
          </w:rPr>
          <w:t>https://chatbotsjournal.com/chatbot-trends-report-2021-b15479c404e4</w:t>
        </w:r>
      </w:hyperlink>
    </w:p>
  </w:footnote>
  <w:footnote w:id="5">
    <w:p w14:paraId="6C505D64"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Asghar S. GPT3 [Internet]. Demo e. [citat 1 maig 2022]. Disponible a:</w:t>
      </w:r>
      <w:hyperlink r:id="rId6">
        <w:r>
          <w:rPr>
            <w:rFonts w:ascii="Times New Roman" w:eastAsia="Times New Roman" w:hAnsi="Times New Roman" w:cs="Times New Roman"/>
            <w:sz w:val="24"/>
            <w:szCs w:val="24"/>
          </w:rPr>
          <w:t xml:space="preserve"> </w:t>
        </w:r>
      </w:hyperlink>
      <w:hyperlink r:id="rId7">
        <w:r>
          <w:rPr>
            <w:rFonts w:ascii="Times New Roman" w:eastAsia="Times New Roman" w:hAnsi="Times New Roman" w:cs="Times New Roman"/>
            <w:color w:val="1155CC"/>
            <w:sz w:val="24"/>
            <w:szCs w:val="24"/>
            <w:u w:val="single"/>
          </w:rPr>
          <w:t>https://gpt3.website</w:t>
        </w:r>
      </w:hyperlink>
    </w:p>
  </w:footnote>
  <w:footnote w:id="6">
    <w:p w14:paraId="621BA9CE"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The Google engineer who thinks the company’s AI has come to life. Washington Post [Internet]. [citat 17 juny 2022]; Disponible a:</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https://www.washingtonpost.com/technology/2022/06/11/google-ai-lamda-blake-lemoine/</w:t>
        </w:r>
      </w:hyperlink>
    </w:p>
  </w:footnote>
  <w:footnote w:id="7">
    <w:p w14:paraId="5A4E3401" w14:textId="77777777" w:rsidR="000F16AF" w:rsidRDefault="00DF6FC3">
      <w:pPr>
        <w:spacing w:line="240" w:lineRule="auto"/>
        <w:rPr>
          <w:sz w:val="20"/>
          <w:szCs w:val="20"/>
        </w:rPr>
      </w:pPr>
      <w:r>
        <w:rPr>
          <w:vertAlign w:val="superscript"/>
        </w:rPr>
        <w:footnoteRef/>
      </w:r>
      <w:r>
        <w:rPr>
          <w:sz w:val="20"/>
          <w:szCs w:val="20"/>
        </w:rPr>
        <w:t xml:space="preserve">  </w:t>
      </w:r>
      <w:r>
        <w:rPr>
          <w:i/>
          <w:sz w:val="20"/>
          <w:szCs w:val="20"/>
        </w:rPr>
        <w:t>Francois Chollet</w:t>
      </w:r>
      <w:r>
        <w:rPr>
          <w:sz w:val="20"/>
          <w:szCs w:val="20"/>
        </w:rPr>
        <w:t xml:space="preserve">: Investigador d’IA a Google i creador de Keras (bibilioteca de software machine-learning)  </w:t>
      </w:r>
    </w:p>
  </w:footnote>
  <w:footnote w:id="8">
    <w:p w14:paraId="052DE0FC" w14:textId="77777777" w:rsidR="000F16AF" w:rsidRDefault="00DF6FC3">
      <w:pPr>
        <w:spacing w:line="240" w:lineRule="auto"/>
        <w:rPr>
          <w:sz w:val="20"/>
          <w:szCs w:val="20"/>
        </w:rPr>
      </w:pPr>
      <w:r>
        <w:rPr>
          <w:vertAlign w:val="superscript"/>
        </w:rPr>
        <w:footnoteRef/>
      </w:r>
      <w:r>
        <w:rPr>
          <w:sz w:val="20"/>
          <w:szCs w:val="20"/>
        </w:rPr>
        <w:t xml:space="preserve"> What is AI? Here’s everything you need to know about artificial intelligence [Internet]. ZDNet. [citat 19 juny 2022]. Disponible a: </w:t>
      </w:r>
      <w:hyperlink r:id="rId10">
        <w:r>
          <w:rPr>
            <w:color w:val="1155CC"/>
            <w:sz w:val="20"/>
            <w:szCs w:val="20"/>
            <w:u w:val="single"/>
          </w:rPr>
          <w:t xml:space="preserve">https://www.zdnet.com/article/what-is-aiheres-everything-you-need-to-know-about-artificial-intelligence/ </w:t>
        </w:r>
      </w:hyperlink>
    </w:p>
  </w:footnote>
  <w:footnote w:id="9">
    <w:p w14:paraId="4C1CD620" w14:textId="77777777" w:rsidR="000F16AF" w:rsidRDefault="00DF6FC3">
      <w:pPr>
        <w:spacing w:line="240" w:lineRule="auto"/>
        <w:rPr>
          <w:sz w:val="20"/>
          <w:szCs w:val="20"/>
        </w:rPr>
      </w:pPr>
      <w:r>
        <w:rPr>
          <w:vertAlign w:val="superscript"/>
        </w:rPr>
        <w:footnoteRef/>
      </w:r>
      <w:r>
        <w:rPr>
          <w:sz w:val="20"/>
          <w:szCs w:val="20"/>
        </w:rPr>
        <w:t xml:space="preserve"> Explained: Neural networks [Internet]. MIT News | Massachusetts Institute of Technology. [citat 19 juny 2022]. Disponible a: </w:t>
      </w:r>
    </w:p>
    <w:p w14:paraId="094F5468" w14:textId="77777777" w:rsidR="000F16AF" w:rsidRDefault="00000000">
      <w:pPr>
        <w:spacing w:line="240" w:lineRule="auto"/>
        <w:rPr>
          <w:sz w:val="20"/>
          <w:szCs w:val="20"/>
        </w:rPr>
      </w:pPr>
      <w:hyperlink r:id="rId11">
        <w:r w:rsidR="00DF6FC3">
          <w:rPr>
            <w:color w:val="1155CC"/>
            <w:sz w:val="20"/>
            <w:szCs w:val="20"/>
            <w:u w:val="single"/>
          </w:rPr>
          <w:t xml:space="preserve">https://news.mit.edu/2017/explainedneural-networks-deep-learning-0414 </w:t>
        </w:r>
      </w:hyperlink>
    </w:p>
  </w:footnote>
  <w:footnote w:id="10">
    <w:p w14:paraId="4365D7E6" w14:textId="77777777" w:rsidR="000F16AF" w:rsidRDefault="00DF6FC3">
      <w:pPr>
        <w:spacing w:line="240" w:lineRule="auto"/>
        <w:rPr>
          <w:sz w:val="20"/>
          <w:szCs w:val="20"/>
        </w:rPr>
      </w:pPr>
      <w:r>
        <w:rPr>
          <w:vertAlign w:val="superscript"/>
        </w:rPr>
        <w:footnoteRef/>
      </w:r>
      <w:r>
        <w:rPr>
          <w:sz w:val="20"/>
          <w:szCs w:val="20"/>
        </w:rPr>
        <w:t xml:space="preserve"> Abadi M, Agarwal A, Barham P, Brevdo E, Chen Z, Citro C, et al. TensorFlow: LargeScale Machine Learning on Heterogeneous Distributed Systems. [citat 18 juny 2022] Disponible a: </w:t>
      </w:r>
      <w:hyperlink r:id="rId12">
        <w:r>
          <w:rPr>
            <w:color w:val="1155CC"/>
            <w:sz w:val="20"/>
            <w:szCs w:val="20"/>
            <w:u w:val="single"/>
          </w:rPr>
          <w:t>http://download.tensorflow.org/paper/whitepaper2015.pdf</w:t>
        </w:r>
      </w:hyperlink>
    </w:p>
  </w:footnote>
  <w:footnote w:id="11">
    <w:p w14:paraId="35185C49" w14:textId="77777777" w:rsidR="000F16AF" w:rsidRDefault="00DF6FC3">
      <w:pPr>
        <w:spacing w:line="240" w:lineRule="auto"/>
        <w:rPr>
          <w:sz w:val="20"/>
          <w:szCs w:val="20"/>
        </w:rPr>
      </w:pPr>
      <w:r>
        <w:rPr>
          <w:vertAlign w:val="superscript"/>
        </w:rPr>
        <w:footnoteRef/>
      </w:r>
      <w:r>
        <w:rPr>
          <w:sz w:val="20"/>
          <w:szCs w:val="20"/>
        </w:rPr>
        <w:t xml:space="preserve"> Introduction to Rasa Open Source. [citat 18 juny 2022] Disponible a:</w:t>
      </w:r>
    </w:p>
    <w:p w14:paraId="02992C2C" w14:textId="77777777" w:rsidR="000F16AF" w:rsidRDefault="00000000">
      <w:pPr>
        <w:spacing w:line="240" w:lineRule="auto"/>
        <w:rPr>
          <w:sz w:val="20"/>
          <w:szCs w:val="20"/>
        </w:rPr>
      </w:pPr>
      <w:hyperlink r:id="rId13">
        <w:r w:rsidR="00DF6FC3">
          <w:rPr>
            <w:color w:val="1155CC"/>
            <w:sz w:val="20"/>
            <w:szCs w:val="20"/>
            <w:u w:val="single"/>
          </w:rPr>
          <w:t>https://rasa.com/docs/rasa/</w:t>
        </w:r>
      </w:hyperlink>
    </w:p>
  </w:footnote>
  <w:footnote w:id="12">
    <w:p w14:paraId="49404AAF"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427DE5FB" w14:textId="77777777" w:rsidR="000F16AF" w:rsidRDefault="00000000">
      <w:pPr>
        <w:spacing w:line="240" w:lineRule="auto"/>
        <w:rPr>
          <w:sz w:val="20"/>
          <w:szCs w:val="20"/>
        </w:rPr>
      </w:pPr>
      <w:hyperlink r:id="rId14">
        <w:r w:rsidR="00DF6FC3">
          <w:rPr>
            <w:color w:val="1155CC"/>
            <w:sz w:val="20"/>
            <w:szCs w:val="20"/>
            <w:u w:val="single"/>
          </w:rPr>
          <w:t>https://rasa.com/docs/rasa/nlu-training-data/</w:t>
        </w:r>
      </w:hyperlink>
    </w:p>
  </w:footnote>
  <w:footnote w:id="13">
    <w:p w14:paraId="72ECA6D2" w14:textId="77777777" w:rsidR="000F16AF" w:rsidRDefault="00DF6FC3">
      <w:pPr>
        <w:spacing w:line="240" w:lineRule="auto"/>
        <w:ind w:left="-425"/>
        <w:rPr>
          <w:sz w:val="20"/>
          <w:szCs w:val="20"/>
        </w:rPr>
      </w:pPr>
      <w:r>
        <w:rPr>
          <w:vertAlign w:val="superscript"/>
        </w:rPr>
        <w:footnoteRef/>
      </w:r>
      <w:r>
        <w:rPr>
          <w:sz w:val="20"/>
          <w:szCs w:val="20"/>
        </w:rPr>
        <w:t>Intents &amp; Entities: Understanding the Rasa NLU Pipeline. [citat 18 juny 2022] Disponible a:</w:t>
      </w:r>
    </w:p>
    <w:p w14:paraId="7BC8C1EB" w14:textId="77777777" w:rsidR="000F16AF" w:rsidRDefault="00000000">
      <w:pPr>
        <w:spacing w:line="240" w:lineRule="auto"/>
        <w:rPr>
          <w:sz w:val="20"/>
          <w:szCs w:val="20"/>
        </w:rPr>
      </w:pPr>
      <w:hyperlink r:id="rId15">
        <w:r w:rsidR="00DF6FC3">
          <w:rPr>
            <w:color w:val="1155CC"/>
            <w:sz w:val="20"/>
            <w:szCs w:val="20"/>
            <w:u w:val="single"/>
          </w:rPr>
          <w:t>Intents &amp; Entities: Understanding the Rasa NLU Pipeline | The Rasa Blog | Rasa</w:t>
        </w:r>
      </w:hyperlink>
    </w:p>
  </w:footnote>
  <w:footnote w:id="14">
    <w:p w14:paraId="5FC4497B" w14:textId="77777777" w:rsidR="000F16AF" w:rsidRDefault="00DF6FC3">
      <w:pPr>
        <w:spacing w:line="240" w:lineRule="auto"/>
        <w:rPr>
          <w:sz w:val="20"/>
          <w:szCs w:val="20"/>
        </w:rPr>
      </w:pPr>
      <w:r>
        <w:rPr>
          <w:vertAlign w:val="superscript"/>
        </w:rPr>
        <w:footnoteRef/>
      </w:r>
      <w:r>
        <w:rPr>
          <w:sz w:val="20"/>
          <w:szCs w:val="20"/>
        </w:rPr>
        <w:t xml:space="preserve"> Rasa Playground. [citat 18 juny 2022] Disponible a:</w:t>
      </w:r>
    </w:p>
    <w:p w14:paraId="0843F04B" w14:textId="77777777" w:rsidR="000F16AF" w:rsidRDefault="00000000">
      <w:pPr>
        <w:spacing w:line="240" w:lineRule="auto"/>
        <w:rPr>
          <w:sz w:val="20"/>
          <w:szCs w:val="20"/>
        </w:rPr>
      </w:pPr>
      <w:hyperlink r:id="rId16">
        <w:r w:rsidR="00DF6FC3">
          <w:rPr>
            <w:color w:val="1155CC"/>
            <w:sz w:val="20"/>
            <w:szCs w:val="20"/>
            <w:u w:val="single"/>
          </w:rPr>
          <w:t>https://rasa.com/docs/rasa/playground</w:t>
        </w:r>
      </w:hyperlink>
    </w:p>
    <w:p w14:paraId="31662358" w14:textId="77777777" w:rsidR="000F16AF" w:rsidRDefault="00DF6FC3">
      <w:pPr>
        <w:spacing w:line="240" w:lineRule="auto"/>
        <w:rPr>
          <w:sz w:val="20"/>
          <w:szCs w:val="20"/>
        </w:rPr>
      </w:pPr>
      <w:r>
        <w:rPr>
          <w:sz w:val="20"/>
          <w:szCs w:val="20"/>
        </w:rPr>
        <w:t xml:space="preserve">Training Data. [citat 18 juny 2022] Disponible a: </w:t>
      </w:r>
    </w:p>
    <w:p w14:paraId="3666C65A" w14:textId="77777777" w:rsidR="000F16AF" w:rsidRDefault="00000000">
      <w:pPr>
        <w:spacing w:line="240" w:lineRule="auto"/>
        <w:rPr>
          <w:sz w:val="20"/>
          <w:szCs w:val="20"/>
        </w:rPr>
      </w:pPr>
      <w:hyperlink r:id="rId17">
        <w:r w:rsidR="00DF6FC3">
          <w:rPr>
            <w:color w:val="1155CC"/>
            <w:sz w:val="20"/>
            <w:szCs w:val="20"/>
            <w:u w:val="single"/>
          </w:rPr>
          <w:t>https://rasa.com/docs/rasa/training-data-format</w:t>
        </w:r>
      </w:hyperlink>
    </w:p>
  </w:footnote>
  <w:footnote w:id="15">
    <w:p w14:paraId="1FD44D4E" w14:textId="77777777" w:rsidR="000F16AF" w:rsidRDefault="00DF6FC3">
      <w:pPr>
        <w:spacing w:line="240" w:lineRule="auto"/>
        <w:rPr>
          <w:sz w:val="20"/>
          <w:szCs w:val="20"/>
        </w:rPr>
      </w:pPr>
      <w:r>
        <w:rPr>
          <w:vertAlign w:val="superscript"/>
        </w:rPr>
        <w:footnoteRef/>
      </w:r>
      <w:r>
        <w:rPr>
          <w:sz w:val="20"/>
          <w:szCs w:val="20"/>
        </w:rPr>
        <w:t xml:space="preserve"> YAML és un llenguatge de serialització de dades que sol utilitzar-se en el disseny d'arxius de configuració.</w:t>
      </w:r>
    </w:p>
  </w:footnote>
  <w:footnote w:id="16">
    <w:p w14:paraId="2EA65E50" w14:textId="77777777" w:rsidR="000F16AF" w:rsidRDefault="00DF6FC3">
      <w:pPr>
        <w:spacing w:line="240" w:lineRule="auto"/>
        <w:rPr>
          <w:sz w:val="20"/>
          <w:szCs w:val="20"/>
        </w:rPr>
      </w:pPr>
      <w:r>
        <w:rPr>
          <w:vertAlign w:val="superscript"/>
        </w:rPr>
        <w:footnoteRef/>
      </w:r>
      <w:r>
        <w:rPr>
          <w:sz w:val="20"/>
          <w:szCs w:val="20"/>
        </w:rPr>
        <w:t xml:space="preserve">  Domain. [citat 13 juliol 2022] Disponible a: </w:t>
      </w:r>
    </w:p>
    <w:p w14:paraId="3F7CE6A6" w14:textId="77777777" w:rsidR="000F16AF" w:rsidRDefault="00000000">
      <w:pPr>
        <w:spacing w:line="240" w:lineRule="auto"/>
        <w:rPr>
          <w:sz w:val="20"/>
          <w:szCs w:val="20"/>
        </w:rPr>
      </w:pPr>
      <w:hyperlink r:id="rId18">
        <w:r w:rsidR="00DF6FC3">
          <w:rPr>
            <w:color w:val="1155CC"/>
            <w:sz w:val="20"/>
            <w:szCs w:val="20"/>
            <w:u w:val="single"/>
          </w:rPr>
          <w:t>https://rasa.com/docs/rasa/domain/</w:t>
        </w:r>
      </w:hyperlink>
    </w:p>
  </w:footnote>
  <w:footnote w:id="17">
    <w:p w14:paraId="35A94200"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3955CFB8" w14:textId="77777777" w:rsidR="000F16AF" w:rsidRDefault="00000000">
      <w:pPr>
        <w:spacing w:line="240" w:lineRule="auto"/>
        <w:rPr>
          <w:sz w:val="20"/>
          <w:szCs w:val="20"/>
        </w:rPr>
      </w:pPr>
      <w:hyperlink r:id="rId19">
        <w:r w:rsidR="00DF6FC3">
          <w:rPr>
            <w:color w:val="1155CC"/>
            <w:sz w:val="20"/>
            <w:szCs w:val="20"/>
            <w:u w:val="single"/>
          </w:rPr>
          <w:t>https://rasa.com/docs/rasa/nlu-training-data/</w:t>
        </w:r>
      </w:hyperlink>
    </w:p>
  </w:footnote>
  <w:footnote w:id="18">
    <w:p w14:paraId="2C0E97E4" w14:textId="77777777" w:rsidR="000F16AF" w:rsidRDefault="00DF6FC3">
      <w:pPr>
        <w:spacing w:line="240" w:lineRule="auto"/>
        <w:rPr>
          <w:sz w:val="20"/>
          <w:szCs w:val="20"/>
        </w:rPr>
      </w:pPr>
      <w:r>
        <w:rPr>
          <w:vertAlign w:val="superscript"/>
        </w:rPr>
        <w:footnoteRef/>
      </w:r>
      <w:r>
        <w:rPr>
          <w:sz w:val="20"/>
          <w:szCs w:val="20"/>
        </w:rPr>
        <w:t xml:space="preserve">   Rules. [citat 13 juliol 2022] Disponible a: </w:t>
      </w:r>
    </w:p>
    <w:p w14:paraId="46E5DBB2" w14:textId="77777777" w:rsidR="000F16AF" w:rsidRDefault="00000000">
      <w:pPr>
        <w:spacing w:line="240" w:lineRule="auto"/>
        <w:rPr>
          <w:sz w:val="20"/>
          <w:szCs w:val="20"/>
        </w:rPr>
      </w:pPr>
      <w:hyperlink r:id="rId20">
        <w:r w:rsidR="00DF6FC3">
          <w:rPr>
            <w:color w:val="1155CC"/>
            <w:sz w:val="20"/>
            <w:szCs w:val="20"/>
            <w:u w:val="single"/>
          </w:rPr>
          <w:t>https://rasa.com/docs/rasa/rules</w:t>
        </w:r>
      </w:hyperlink>
      <w:r w:rsidR="00DF6FC3">
        <w:rPr>
          <w:sz w:val="20"/>
          <w:szCs w:val="20"/>
        </w:rPr>
        <w:t>/</w:t>
      </w:r>
    </w:p>
    <w:p w14:paraId="7B2A1BA5" w14:textId="77777777" w:rsidR="000F16AF" w:rsidRDefault="000F16AF">
      <w:pPr>
        <w:spacing w:line="240" w:lineRule="auto"/>
        <w:rPr>
          <w:sz w:val="20"/>
          <w:szCs w:val="20"/>
        </w:rPr>
      </w:pPr>
    </w:p>
  </w:footnote>
  <w:footnote w:id="19">
    <w:p w14:paraId="19737CEF" w14:textId="77777777" w:rsidR="000F16AF" w:rsidRDefault="00DF6FC3">
      <w:pPr>
        <w:spacing w:line="240" w:lineRule="auto"/>
        <w:rPr>
          <w:sz w:val="20"/>
          <w:szCs w:val="20"/>
        </w:rPr>
      </w:pPr>
      <w:r>
        <w:rPr>
          <w:vertAlign w:val="superscript"/>
        </w:rPr>
        <w:footnoteRef/>
      </w:r>
      <w:r>
        <w:rPr>
          <w:sz w:val="20"/>
          <w:szCs w:val="20"/>
        </w:rPr>
        <w:t xml:space="preserve">    Stories. [citat 13 juliol 2022] Disponible a: </w:t>
      </w:r>
    </w:p>
    <w:p w14:paraId="7E8C9731" w14:textId="77777777" w:rsidR="000F16AF" w:rsidRDefault="00000000">
      <w:pPr>
        <w:spacing w:line="240" w:lineRule="auto"/>
        <w:rPr>
          <w:sz w:val="20"/>
          <w:szCs w:val="20"/>
        </w:rPr>
      </w:pPr>
      <w:hyperlink r:id="rId21">
        <w:r w:rsidR="00DF6FC3">
          <w:rPr>
            <w:color w:val="1155CC"/>
            <w:sz w:val="20"/>
            <w:szCs w:val="20"/>
            <w:u w:val="single"/>
          </w:rPr>
          <w:t>https://rasa.com/docs/rasa/stories/</w:t>
        </w:r>
      </w:hyperlink>
    </w:p>
  </w:footnote>
  <w:footnote w:id="20">
    <w:p w14:paraId="72911FBE" w14:textId="77777777" w:rsidR="000F16AF" w:rsidRDefault="00DF6FC3">
      <w:pPr>
        <w:spacing w:line="240" w:lineRule="auto"/>
        <w:rPr>
          <w:sz w:val="20"/>
          <w:szCs w:val="20"/>
        </w:rPr>
      </w:pPr>
      <w:r>
        <w:rPr>
          <w:vertAlign w:val="superscript"/>
        </w:rPr>
        <w:footnoteRef/>
      </w:r>
      <w:r>
        <w:rPr>
          <w:sz w:val="20"/>
          <w:szCs w:val="20"/>
        </w:rPr>
        <w:t xml:space="preserve"> FallBack. [citat 15 juliol 2022] Disponible a:</w:t>
      </w:r>
      <w:r>
        <w:rPr>
          <w:sz w:val="20"/>
          <w:szCs w:val="20"/>
        </w:rPr>
        <w:br/>
      </w:r>
      <w:hyperlink r:id="rId22">
        <w:r>
          <w:rPr>
            <w:color w:val="1155CC"/>
            <w:sz w:val="20"/>
            <w:szCs w:val="20"/>
            <w:u w:val="single"/>
          </w:rPr>
          <w:t>https://rasa.com/docs/rasa/fallback-handoff/</w:t>
        </w:r>
      </w:hyperlink>
    </w:p>
  </w:footnote>
  <w:footnote w:id="21">
    <w:p w14:paraId="447BC06C"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3">
        <w:r>
          <w:rPr>
            <w:color w:val="1155CC"/>
            <w:sz w:val="20"/>
            <w:szCs w:val="20"/>
            <w:u w:val="single"/>
          </w:rPr>
          <w:t>https://academic.oup.com/mind/article/LIX/236/433/986238</w:t>
        </w:r>
      </w:hyperlink>
    </w:p>
  </w:footnote>
  <w:footnote w:id="22">
    <w:p w14:paraId="5A91C793"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4">
        <w:r>
          <w:rPr>
            <w:color w:val="1155CC"/>
            <w:sz w:val="20"/>
            <w:szCs w:val="20"/>
            <w:u w:val="single"/>
          </w:rPr>
          <w:t>https://academic.oup.com/mind/article/LIX/236/433/986238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E1C"/>
    <w:multiLevelType w:val="multilevel"/>
    <w:tmpl w:val="194AA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A0970"/>
    <w:multiLevelType w:val="multilevel"/>
    <w:tmpl w:val="96827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E47521"/>
    <w:multiLevelType w:val="multilevel"/>
    <w:tmpl w:val="6EEC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B8157B"/>
    <w:multiLevelType w:val="multilevel"/>
    <w:tmpl w:val="85B63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245A12"/>
    <w:multiLevelType w:val="multilevel"/>
    <w:tmpl w:val="53E8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2D219F"/>
    <w:multiLevelType w:val="multilevel"/>
    <w:tmpl w:val="21DC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1F1FBB"/>
    <w:multiLevelType w:val="multilevel"/>
    <w:tmpl w:val="ECB0C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7844551">
    <w:abstractNumId w:val="5"/>
  </w:num>
  <w:num w:numId="2" w16cid:durableId="2095081760">
    <w:abstractNumId w:val="0"/>
  </w:num>
  <w:num w:numId="3" w16cid:durableId="1306933071">
    <w:abstractNumId w:val="4"/>
  </w:num>
  <w:num w:numId="4" w16cid:durableId="859969215">
    <w:abstractNumId w:val="1"/>
  </w:num>
  <w:num w:numId="5" w16cid:durableId="744763189">
    <w:abstractNumId w:val="2"/>
  </w:num>
  <w:num w:numId="6" w16cid:durableId="98987481">
    <w:abstractNumId w:val="3"/>
  </w:num>
  <w:num w:numId="7" w16cid:durableId="64763492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gnacio Anton Martin">
    <w15:presenceInfo w15:providerId="None" w15:userId="Ignacio Anton Mar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6AF"/>
    <w:rsid w:val="00020F92"/>
    <w:rsid w:val="00024455"/>
    <w:rsid w:val="000C776E"/>
    <w:rsid w:val="000F16AF"/>
    <w:rsid w:val="00306895"/>
    <w:rsid w:val="00345E5B"/>
    <w:rsid w:val="003D1C41"/>
    <w:rsid w:val="00432F4A"/>
    <w:rsid w:val="004A13E8"/>
    <w:rsid w:val="004E1E9A"/>
    <w:rsid w:val="00521228"/>
    <w:rsid w:val="005534FC"/>
    <w:rsid w:val="0058387E"/>
    <w:rsid w:val="00614D97"/>
    <w:rsid w:val="006472A5"/>
    <w:rsid w:val="00691984"/>
    <w:rsid w:val="006C7029"/>
    <w:rsid w:val="006E167D"/>
    <w:rsid w:val="007754EE"/>
    <w:rsid w:val="00790E64"/>
    <w:rsid w:val="008B38AF"/>
    <w:rsid w:val="008F4383"/>
    <w:rsid w:val="009A60B5"/>
    <w:rsid w:val="009B66D5"/>
    <w:rsid w:val="00A432A1"/>
    <w:rsid w:val="00AF6BD7"/>
    <w:rsid w:val="00DF6FC3"/>
    <w:rsid w:val="00E10DDD"/>
    <w:rsid w:val="00EE07C6"/>
    <w:rsid w:val="00FB6ECE"/>
    <w:rsid w:val="749450D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FBCEA"/>
  <w15:docId w15:val="{908788FF-30CD-4DDA-9232-36989F21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a"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024455"/>
    <w:rPr>
      <w:color w:val="0000FF" w:themeColor="hyperlink"/>
      <w:u w:val="single"/>
    </w:rPr>
  </w:style>
  <w:style w:type="paragraph" w:styleId="Encabezado">
    <w:name w:val="header"/>
    <w:basedOn w:val="Normal"/>
    <w:link w:val="EncabezadoCar"/>
    <w:uiPriority w:val="99"/>
    <w:unhideWhenUsed/>
    <w:rsid w:val="00521228"/>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521228"/>
  </w:style>
  <w:style w:type="paragraph" w:styleId="Piedepgina">
    <w:name w:val="footer"/>
    <w:basedOn w:val="Normal"/>
    <w:link w:val="PiedepginaCar"/>
    <w:uiPriority w:val="99"/>
    <w:unhideWhenUsed/>
    <w:rsid w:val="00521228"/>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521228"/>
  </w:style>
  <w:style w:type="paragraph" w:styleId="NormalWeb">
    <w:name w:val="Normal (Web)"/>
    <w:basedOn w:val="Normal"/>
    <w:uiPriority w:val="99"/>
    <w:semiHidden/>
    <w:unhideWhenUsed/>
    <w:rsid w:val="00306895"/>
    <w:pPr>
      <w:spacing w:before="100" w:beforeAutospacing="1" w:after="100" w:afterAutospacing="1" w:line="240" w:lineRule="auto"/>
    </w:pPr>
    <w:rPr>
      <w:rFonts w:ascii="Times New Roman" w:eastAsia="Times New Roman" w:hAnsi="Times New Roman" w:cs="Times New Roman"/>
      <w:sz w:val="24"/>
      <w:szCs w:val="24"/>
      <w:lang w:val="es-ES"/>
    </w:rPr>
  </w:style>
  <w:style w:type="paragraph" w:styleId="Asuntodelcomentario">
    <w:name w:val="annotation subject"/>
    <w:basedOn w:val="Textocomentario"/>
    <w:next w:val="Textocomentario"/>
    <w:link w:val="AsuntodelcomentarioCar"/>
    <w:uiPriority w:val="99"/>
    <w:semiHidden/>
    <w:unhideWhenUsed/>
    <w:rsid w:val="00A432A1"/>
    <w:rPr>
      <w:b/>
      <w:bCs/>
    </w:rPr>
  </w:style>
  <w:style w:type="character" w:customStyle="1" w:styleId="AsuntodelcomentarioCar">
    <w:name w:val="Asunto del comentario Car"/>
    <w:basedOn w:val="TextocomentarioCar"/>
    <w:link w:val="Asuntodelcomentario"/>
    <w:uiPriority w:val="99"/>
    <w:semiHidden/>
    <w:rsid w:val="00A432A1"/>
    <w:rPr>
      <w:b/>
      <w:bCs/>
      <w:sz w:val="20"/>
      <w:szCs w:val="20"/>
    </w:rPr>
  </w:style>
  <w:style w:type="character" w:styleId="Mencinsinresolver">
    <w:name w:val="Unresolved Mention"/>
    <w:basedOn w:val="Fuentedeprrafopredeter"/>
    <w:uiPriority w:val="99"/>
    <w:semiHidden/>
    <w:unhideWhenUsed/>
    <w:rsid w:val="00A43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942">
      <w:bodyDiv w:val="1"/>
      <w:marLeft w:val="0"/>
      <w:marRight w:val="0"/>
      <w:marTop w:val="0"/>
      <w:marBottom w:val="0"/>
      <w:divBdr>
        <w:top w:val="none" w:sz="0" w:space="0" w:color="auto"/>
        <w:left w:val="none" w:sz="0" w:space="0" w:color="auto"/>
        <w:bottom w:val="none" w:sz="0" w:space="0" w:color="auto"/>
        <w:right w:val="none" w:sz="0" w:space="0" w:color="auto"/>
      </w:divBdr>
    </w:div>
    <w:div w:id="668367575">
      <w:bodyDiv w:val="1"/>
      <w:marLeft w:val="0"/>
      <w:marRight w:val="0"/>
      <w:marTop w:val="0"/>
      <w:marBottom w:val="0"/>
      <w:divBdr>
        <w:top w:val="none" w:sz="0" w:space="0" w:color="auto"/>
        <w:left w:val="none" w:sz="0" w:space="0" w:color="auto"/>
        <w:bottom w:val="none" w:sz="0" w:space="0" w:color="auto"/>
        <w:right w:val="none" w:sz="0" w:space="0" w:color="auto"/>
      </w:divBdr>
    </w:div>
    <w:div w:id="681592741">
      <w:bodyDiv w:val="1"/>
      <w:marLeft w:val="0"/>
      <w:marRight w:val="0"/>
      <w:marTop w:val="0"/>
      <w:marBottom w:val="0"/>
      <w:divBdr>
        <w:top w:val="none" w:sz="0" w:space="0" w:color="auto"/>
        <w:left w:val="none" w:sz="0" w:space="0" w:color="auto"/>
        <w:bottom w:val="none" w:sz="0" w:space="0" w:color="auto"/>
        <w:right w:val="none" w:sz="0" w:space="0" w:color="auto"/>
      </w:divBdr>
    </w:div>
    <w:div w:id="1138303045">
      <w:bodyDiv w:val="1"/>
      <w:marLeft w:val="0"/>
      <w:marRight w:val="0"/>
      <w:marTop w:val="0"/>
      <w:marBottom w:val="0"/>
      <w:divBdr>
        <w:top w:val="none" w:sz="0" w:space="0" w:color="auto"/>
        <w:left w:val="none" w:sz="0" w:space="0" w:color="auto"/>
        <w:bottom w:val="none" w:sz="0" w:space="0" w:color="auto"/>
        <w:right w:val="none" w:sz="0" w:space="0" w:color="auto"/>
      </w:divBdr>
    </w:div>
    <w:div w:id="1565606070">
      <w:bodyDiv w:val="1"/>
      <w:marLeft w:val="0"/>
      <w:marRight w:val="0"/>
      <w:marTop w:val="0"/>
      <w:marBottom w:val="0"/>
      <w:divBdr>
        <w:top w:val="none" w:sz="0" w:space="0" w:color="auto"/>
        <w:left w:val="none" w:sz="0" w:space="0" w:color="auto"/>
        <w:bottom w:val="none" w:sz="0" w:space="0" w:color="auto"/>
        <w:right w:val="none" w:sz="0" w:space="0" w:color="auto"/>
      </w:divBdr>
    </w:div>
    <w:div w:id="1680620252">
      <w:bodyDiv w:val="1"/>
      <w:marLeft w:val="0"/>
      <w:marRight w:val="0"/>
      <w:marTop w:val="0"/>
      <w:marBottom w:val="0"/>
      <w:divBdr>
        <w:top w:val="none" w:sz="0" w:space="0" w:color="auto"/>
        <w:left w:val="none" w:sz="0" w:space="0" w:color="auto"/>
        <w:bottom w:val="none" w:sz="0" w:space="0" w:color="auto"/>
        <w:right w:val="none" w:sz="0" w:space="0" w:color="auto"/>
      </w:divBdr>
      <w:divsChild>
        <w:div w:id="1751536665">
          <w:marLeft w:val="0"/>
          <w:marRight w:val="0"/>
          <w:marTop w:val="0"/>
          <w:marBottom w:val="0"/>
          <w:divBdr>
            <w:top w:val="none" w:sz="0" w:space="0" w:color="auto"/>
            <w:left w:val="none" w:sz="0" w:space="0" w:color="auto"/>
            <w:bottom w:val="none" w:sz="0" w:space="0" w:color="auto"/>
            <w:right w:val="none" w:sz="0" w:space="0" w:color="auto"/>
          </w:divBdr>
          <w:divsChild>
            <w:div w:id="1980226">
              <w:marLeft w:val="0"/>
              <w:marRight w:val="0"/>
              <w:marTop w:val="0"/>
              <w:marBottom w:val="240"/>
              <w:divBdr>
                <w:top w:val="none" w:sz="0" w:space="0" w:color="auto"/>
                <w:left w:val="none" w:sz="0" w:space="0" w:color="auto"/>
                <w:bottom w:val="none" w:sz="0" w:space="0" w:color="auto"/>
                <w:right w:val="none" w:sz="0" w:space="0" w:color="auto"/>
              </w:divBdr>
              <w:divsChild>
                <w:div w:id="2130665328">
                  <w:marLeft w:val="360"/>
                  <w:marRight w:val="96"/>
                  <w:marTop w:val="0"/>
                  <w:marBottom w:val="0"/>
                  <w:divBdr>
                    <w:top w:val="none" w:sz="0" w:space="0" w:color="auto"/>
                    <w:left w:val="none" w:sz="0" w:space="0" w:color="auto"/>
                    <w:bottom w:val="none" w:sz="0" w:space="0" w:color="auto"/>
                    <w:right w:val="none" w:sz="0" w:space="0" w:color="auto"/>
                  </w:divBdr>
                </w:div>
              </w:divsChild>
            </w:div>
            <w:div w:id="37708618">
              <w:marLeft w:val="0"/>
              <w:marRight w:val="0"/>
              <w:marTop w:val="0"/>
              <w:marBottom w:val="240"/>
              <w:divBdr>
                <w:top w:val="none" w:sz="0" w:space="0" w:color="auto"/>
                <w:left w:val="none" w:sz="0" w:space="0" w:color="auto"/>
                <w:bottom w:val="none" w:sz="0" w:space="0" w:color="auto"/>
                <w:right w:val="none" w:sz="0" w:space="0" w:color="auto"/>
              </w:divBdr>
              <w:divsChild>
                <w:div w:id="1980761565">
                  <w:marLeft w:val="360"/>
                  <w:marRight w:val="96"/>
                  <w:marTop w:val="0"/>
                  <w:marBottom w:val="0"/>
                  <w:divBdr>
                    <w:top w:val="none" w:sz="0" w:space="0" w:color="auto"/>
                    <w:left w:val="none" w:sz="0" w:space="0" w:color="auto"/>
                    <w:bottom w:val="none" w:sz="0" w:space="0" w:color="auto"/>
                    <w:right w:val="none" w:sz="0" w:space="0" w:color="auto"/>
                  </w:divBdr>
                </w:div>
              </w:divsChild>
            </w:div>
            <w:div w:id="70011052">
              <w:marLeft w:val="0"/>
              <w:marRight w:val="0"/>
              <w:marTop w:val="0"/>
              <w:marBottom w:val="240"/>
              <w:divBdr>
                <w:top w:val="none" w:sz="0" w:space="0" w:color="auto"/>
                <w:left w:val="none" w:sz="0" w:space="0" w:color="auto"/>
                <w:bottom w:val="none" w:sz="0" w:space="0" w:color="auto"/>
                <w:right w:val="none" w:sz="0" w:space="0" w:color="auto"/>
              </w:divBdr>
              <w:divsChild>
                <w:div w:id="600652647">
                  <w:marLeft w:val="360"/>
                  <w:marRight w:val="96"/>
                  <w:marTop w:val="0"/>
                  <w:marBottom w:val="0"/>
                  <w:divBdr>
                    <w:top w:val="none" w:sz="0" w:space="0" w:color="auto"/>
                    <w:left w:val="none" w:sz="0" w:space="0" w:color="auto"/>
                    <w:bottom w:val="none" w:sz="0" w:space="0" w:color="auto"/>
                    <w:right w:val="none" w:sz="0" w:space="0" w:color="auto"/>
                  </w:divBdr>
                </w:div>
              </w:divsChild>
            </w:div>
            <w:div w:id="138039414">
              <w:marLeft w:val="0"/>
              <w:marRight w:val="0"/>
              <w:marTop w:val="0"/>
              <w:marBottom w:val="240"/>
              <w:divBdr>
                <w:top w:val="none" w:sz="0" w:space="0" w:color="auto"/>
                <w:left w:val="none" w:sz="0" w:space="0" w:color="auto"/>
                <w:bottom w:val="none" w:sz="0" w:space="0" w:color="auto"/>
                <w:right w:val="none" w:sz="0" w:space="0" w:color="auto"/>
              </w:divBdr>
              <w:divsChild>
                <w:div w:id="576474624">
                  <w:marLeft w:val="360"/>
                  <w:marRight w:val="96"/>
                  <w:marTop w:val="0"/>
                  <w:marBottom w:val="0"/>
                  <w:divBdr>
                    <w:top w:val="none" w:sz="0" w:space="0" w:color="auto"/>
                    <w:left w:val="none" w:sz="0" w:space="0" w:color="auto"/>
                    <w:bottom w:val="none" w:sz="0" w:space="0" w:color="auto"/>
                    <w:right w:val="none" w:sz="0" w:space="0" w:color="auto"/>
                  </w:divBdr>
                </w:div>
              </w:divsChild>
            </w:div>
            <w:div w:id="309210220">
              <w:marLeft w:val="0"/>
              <w:marRight w:val="0"/>
              <w:marTop w:val="0"/>
              <w:marBottom w:val="240"/>
              <w:divBdr>
                <w:top w:val="none" w:sz="0" w:space="0" w:color="auto"/>
                <w:left w:val="none" w:sz="0" w:space="0" w:color="auto"/>
                <w:bottom w:val="none" w:sz="0" w:space="0" w:color="auto"/>
                <w:right w:val="none" w:sz="0" w:space="0" w:color="auto"/>
              </w:divBdr>
              <w:divsChild>
                <w:div w:id="1463230450">
                  <w:marLeft w:val="360"/>
                  <w:marRight w:val="96"/>
                  <w:marTop w:val="0"/>
                  <w:marBottom w:val="0"/>
                  <w:divBdr>
                    <w:top w:val="none" w:sz="0" w:space="0" w:color="auto"/>
                    <w:left w:val="none" w:sz="0" w:space="0" w:color="auto"/>
                    <w:bottom w:val="none" w:sz="0" w:space="0" w:color="auto"/>
                    <w:right w:val="none" w:sz="0" w:space="0" w:color="auto"/>
                  </w:divBdr>
                </w:div>
              </w:divsChild>
            </w:div>
            <w:div w:id="552812457">
              <w:marLeft w:val="0"/>
              <w:marRight w:val="0"/>
              <w:marTop w:val="0"/>
              <w:marBottom w:val="240"/>
              <w:divBdr>
                <w:top w:val="none" w:sz="0" w:space="0" w:color="auto"/>
                <w:left w:val="none" w:sz="0" w:space="0" w:color="auto"/>
                <w:bottom w:val="none" w:sz="0" w:space="0" w:color="auto"/>
                <w:right w:val="none" w:sz="0" w:space="0" w:color="auto"/>
              </w:divBdr>
              <w:divsChild>
                <w:div w:id="197814333">
                  <w:marLeft w:val="360"/>
                  <w:marRight w:val="96"/>
                  <w:marTop w:val="0"/>
                  <w:marBottom w:val="0"/>
                  <w:divBdr>
                    <w:top w:val="none" w:sz="0" w:space="0" w:color="auto"/>
                    <w:left w:val="none" w:sz="0" w:space="0" w:color="auto"/>
                    <w:bottom w:val="none" w:sz="0" w:space="0" w:color="auto"/>
                    <w:right w:val="none" w:sz="0" w:space="0" w:color="auto"/>
                  </w:divBdr>
                </w:div>
              </w:divsChild>
            </w:div>
            <w:div w:id="619067029">
              <w:marLeft w:val="0"/>
              <w:marRight w:val="0"/>
              <w:marTop w:val="0"/>
              <w:marBottom w:val="240"/>
              <w:divBdr>
                <w:top w:val="none" w:sz="0" w:space="0" w:color="auto"/>
                <w:left w:val="none" w:sz="0" w:space="0" w:color="auto"/>
                <w:bottom w:val="none" w:sz="0" w:space="0" w:color="auto"/>
                <w:right w:val="none" w:sz="0" w:space="0" w:color="auto"/>
              </w:divBdr>
              <w:divsChild>
                <w:div w:id="1264651903">
                  <w:marLeft w:val="360"/>
                  <w:marRight w:val="96"/>
                  <w:marTop w:val="0"/>
                  <w:marBottom w:val="0"/>
                  <w:divBdr>
                    <w:top w:val="none" w:sz="0" w:space="0" w:color="auto"/>
                    <w:left w:val="none" w:sz="0" w:space="0" w:color="auto"/>
                    <w:bottom w:val="none" w:sz="0" w:space="0" w:color="auto"/>
                    <w:right w:val="none" w:sz="0" w:space="0" w:color="auto"/>
                  </w:divBdr>
                </w:div>
              </w:divsChild>
            </w:div>
            <w:div w:id="934051433">
              <w:marLeft w:val="0"/>
              <w:marRight w:val="0"/>
              <w:marTop w:val="0"/>
              <w:marBottom w:val="240"/>
              <w:divBdr>
                <w:top w:val="none" w:sz="0" w:space="0" w:color="auto"/>
                <w:left w:val="none" w:sz="0" w:space="0" w:color="auto"/>
                <w:bottom w:val="none" w:sz="0" w:space="0" w:color="auto"/>
                <w:right w:val="none" w:sz="0" w:space="0" w:color="auto"/>
              </w:divBdr>
              <w:divsChild>
                <w:div w:id="1087732319">
                  <w:marLeft w:val="360"/>
                  <w:marRight w:val="96"/>
                  <w:marTop w:val="0"/>
                  <w:marBottom w:val="0"/>
                  <w:divBdr>
                    <w:top w:val="none" w:sz="0" w:space="0" w:color="auto"/>
                    <w:left w:val="none" w:sz="0" w:space="0" w:color="auto"/>
                    <w:bottom w:val="none" w:sz="0" w:space="0" w:color="auto"/>
                    <w:right w:val="none" w:sz="0" w:space="0" w:color="auto"/>
                  </w:divBdr>
                </w:div>
              </w:divsChild>
            </w:div>
            <w:div w:id="1020618867">
              <w:marLeft w:val="0"/>
              <w:marRight w:val="0"/>
              <w:marTop w:val="0"/>
              <w:marBottom w:val="240"/>
              <w:divBdr>
                <w:top w:val="none" w:sz="0" w:space="0" w:color="auto"/>
                <w:left w:val="none" w:sz="0" w:space="0" w:color="auto"/>
                <w:bottom w:val="none" w:sz="0" w:space="0" w:color="auto"/>
                <w:right w:val="none" w:sz="0" w:space="0" w:color="auto"/>
              </w:divBdr>
              <w:divsChild>
                <w:div w:id="238714410">
                  <w:marLeft w:val="360"/>
                  <w:marRight w:val="96"/>
                  <w:marTop w:val="0"/>
                  <w:marBottom w:val="0"/>
                  <w:divBdr>
                    <w:top w:val="none" w:sz="0" w:space="0" w:color="auto"/>
                    <w:left w:val="none" w:sz="0" w:space="0" w:color="auto"/>
                    <w:bottom w:val="none" w:sz="0" w:space="0" w:color="auto"/>
                    <w:right w:val="none" w:sz="0" w:space="0" w:color="auto"/>
                  </w:divBdr>
                </w:div>
              </w:divsChild>
            </w:div>
            <w:div w:id="1120102268">
              <w:marLeft w:val="0"/>
              <w:marRight w:val="0"/>
              <w:marTop w:val="0"/>
              <w:marBottom w:val="240"/>
              <w:divBdr>
                <w:top w:val="none" w:sz="0" w:space="0" w:color="auto"/>
                <w:left w:val="none" w:sz="0" w:space="0" w:color="auto"/>
                <w:bottom w:val="none" w:sz="0" w:space="0" w:color="auto"/>
                <w:right w:val="none" w:sz="0" w:space="0" w:color="auto"/>
              </w:divBdr>
              <w:divsChild>
                <w:div w:id="564952118">
                  <w:marLeft w:val="360"/>
                  <w:marRight w:val="96"/>
                  <w:marTop w:val="0"/>
                  <w:marBottom w:val="0"/>
                  <w:divBdr>
                    <w:top w:val="none" w:sz="0" w:space="0" w:color="auto"/>
                    <w:left w:val="none" w:sz="0" w:space="0" w:color="auto"/>
                    <w:bottom w:val="none" w:sz="0" w:space="0" w:color="auto"/>
                    <w:right w:val="none" w:sz="0" w:space="0" w:color="auto"/>
                  </w:divBdr>
                </w:div>
              </w:divsChild>
            </w:div>
            <w:div w:id="1231231269">
              <w:marLeft w:val="0"/>
              <w:marRight w:val="0"/>
              <w:marTop w:val="0"/>
              <w:marBottom w:val="240"/>
              <w:divBdr>
                <w:top w:val="none" w:sz="0" w:space="0" w:color="auto"/>
                <w:left w:val="none" w:sz="0" w:space="0" w:color="auto"/>
                <w:bottom w:val="none" w:sz="0" w:space="0" w:color="auto"/>
                <w:right w:val="none" w:sz="0" w:space="0" w:color="auto"/>
              </w:divBdr>
              <w:divsChild>
                <w:div w:id="1105805198">
                  <w:marLeft w:val="360"/>
                  <w:marRight w:val="96"/>
                  <w:marTop w:val="0"/>
                  <w:marBottom w:val="0"/>
                  <w:divBdr>
                    <w:top w:val="none" w:sz="0" w:space="0" w:color="auto"/>
                    <w:left w:val="none" w:sz="0" w:space="0" w:color="auto"/>
                    <w:bottom w:val="none" w:sz="0" w:space="0" w:color="auto"/>
                    <w:right w:val="none" w:sz="0" w:space="0" w:color="auto"/>
                  </w:divBdr>
                </w:div>
              </w:divsChild>
            </w:div>
            <w:div w:id="1618024889">
              <w:marLeft w:val="0"/>
              <w:marRight w:val="0"/>
              <w:marTop w:val="0"/>
              <w:marBottom w:val="0"/>
              <w:divBdr>
                <w:top w:val="none" w:sz="0" w:space="0" w:color="auto"/>
                <w:left w:val="none" w:sz="0" w:space="0" w:color="auto"/>
                <w:bottom w:val="none" w:sz="0" w:space="0" w:color="auto"/>
                <w:right w:val="none" w:sz="0" w:space="0" w:color="auto"/>
              </w:divBdr>
              <w:divsChild>
                <w:div w:id="1081371401">
                  <w:marLeft w:val="360"/>
                  <w:marRight w:val="96"/>
                  <w:marTop w:val="0"/>
                  <w:marBottom w:val="0"/>
                  <w:divBdr>
                    <w:top w:val="none" w:sz="0" w:space="0" w:color="auto"/>
                    <w:left w:val="none" w:sz="0" w:space="0" w:color="auto"/>
                    <w:bottom w:val="none" w:sz="0" w:space="0" w:color="auto"/>
                    <w:right w:val="none" w:sz="0" w:space="0" w:color="auto"/>
                  </w:divBdr>
                </w:div>
              </w:divsChild>
            </w:div>
            <w:div w:id="1705061916">
              <w:marLeft w:val="0"/>
              <w:marRight w:val="0"/>
              <w:marTop w:val="0"/>
              <w:marBottom w:val="240"/>
              <w:divBdr>
                <w:top w:val="none" w:sz="0" w:space="0" w:color="auto"/>
                <w:left w:val="none" w:sz="0" w:space="0" w:color="auto"/>
                <w:bottom w:val="none" w:sz="0" w:space="0" w:color="auto"/>
                <w:right w:val="none" w:sz="0" w:space="0" w:color="auto"/>
              </w:divBdr>
              <w:divsChild>
                <w:div w:id="2101757416">
                  <w:marLeft w:val="360"/>
                  <w:marRight w:val="96"/>
                  <w:marTop w:val="0"/>
                  <w:marBottom w:val="0"/>
                  <w:divBdr>
                    <w:top w:val="none" w:sz="0" w:space="0" w:color="auto"/>
                    <w:left w:val="none" w:sz="0" w:space="0" w:color="auto"/>
                    <w:bottom w:val="none" w:sz="0" w:space="0" w:color="auto"/>
                    <w:right w:val="none" w:sz="0" w:space="0" w:color="auto"/>
                  </w:divBdr>
                </w:div>
              </w:divsChild>
            </w:div>
            <w:div w:id="1839465100">
              <w:marLeft w:val="0"/>
              <w:marRight w:val="0"/>
              <w:marTop w:val="0"/>
              <w:marBottom w:val="240"/>
              <w:divBdr>
                <w:top w:val="none" w:sz="0" w:space="0" w:color="auto"/>
                <w:left w:val="none" w:sz="0" w:space="0" w:color="auto"/>
                <w:bottom w:val="none" w:sz="0" w:space="0" w:color="auto"/>
                <w:right w:val="none" w:sz="0" w:space="0" w:color="auto"/>
              </w:divBdr>
              <w:divsChild>
                <w:div w:id="1272126275">
                  <w:marLeft w:val="360"/>
                  <w:marRight w:val="96"/>
                  <w:marTop w:val="0"/>
                  <w:marBottom w:val="0"/>
                  <w:divBdr>
                    <w:top w:val="none" w:sz="0" w:space="0" w:color="auto"/>
                    <w:left w:val="none" w:sz="0" w:space="0" w:color="auto"/>
                    <w:bottom w:val="none" w:sz="0" w:space="0" w:color="auto"/>
                    <w:right w:val="none" w:sz="0" w:space="0" w:color="auto"/>
                  </w:divBdr>
                </w:div>
              </w:divsChild>
            </w:div>
            <w:div w:id="1968852210">
              <w:marLeft w:val="0"/>
              <w:marRight w:val="0"/>
              <w:marTop w:val="0"/>
              <w:marBottom w:val="240"/>
              <w:divBdr>
                <w:top w:val="none" w:sz="0" w:space="0" w:color="auto"/>
                <w:left w:val="none" w:sz="0" w:space="0" w:color="auto"/>
                <w:bottom w:val="none" w:sz="0" w:space="0" w:color="auto"/>
                <w:right w:val="none" w:sz="0" w:space="0" w:color="auto"/>
              </w:divBdr>
              <w:divsChild>
                <w:div w:id="691802430">
                  <w:marLeft w:val="360"/>
                  <w:marRight w:val="96"/>
                  <w:marTop w:val="0"/>
                  <w:marBottom w:val="0"/>
                  <w:divBdr>
                    <w:top w:val="none" w:sz="0" w:space="0" w:color="auto"/>
                    <w:left w:val="none" w:sz="0" w:space="0" w:color="auto"/>
                    <w:bottom w:val="none" w:sz="0" w:space="0" w:color="auto"/>
                    <w:right w:val="none" w:sz="0" w:space="0" w:color="auto"/>
                  </w:divBdr>
                </w:div>
              </w:divsChild>
            </w:div>
            <w:div w:id="2001233817">
              <w:marLeft w:val="0"/>
              <w:marRight w:val="0"/>
              <w:marTop w:val="0"/>
              <w:marBottom w:val="240"/>
              <w:divBdr>
                <w:top w:val="none" w:sz="0" w:space="0" w:color="auto"/>
                <w:left w:val="none" w:sz="0" w:space="0" w:color="auto"/>
                <w:bottom w:val="none" w:sz="0" w:space="0" w:color="auto"/>
                <w:right w:val="none" w:sz="0" w:space="0" w:color="auto"/>
              </w:divBdr>
              <w:divsChild>
                <w:div w:id="782499863">
                  <w:marLeft w:val="360"/>
                  <w:marRight w:val="96"/>
                  <w:marTop w:val="0"/>
                  <w:marBottom w:val="0"/>
                  <w:divBdr>
                    <w:top w:val="none" w:sz="0" w:space="0" w:color="auto"/>
                    <w:left w:val="none" w:sz="0" w:space="0" w:color="auto"/>
                    <w:bottom w:val="none" w:sz="0" w:space="0" w:color="auto"/>
                    <w:right w:val="none" w:sz="0" w:space="0" w:color="auto"/>
                  </w:divBdr>
                </w:div>
              </w:divsChild>
            </w:div>
            <w:div w:id="2095735609">
              <w:marLeft w:val="0"/>
              <w:marRight w:val="0"/>
              <w:marTop w:val="0"/>
              <w:marBottom w:val="240"/>
              <w:divBdr>
                <w:top w:val="none" w:sz="0" w:space="0" w:color="auto"/>
                <w:left w:val="none" w:sz="0" w:space="0" w:color="auto"/>
                <w:bottom w:val="none" w:sz="0" w:space="0" w:color="auto"/>
                <w:right w:val="none" w:sz="0" w:space="0" w:color="auto"/>
              </w:divBdr>
              <w:divsChild>
                <w:div w:id="2048947632">
                  <w:marLeft w:val="360"/>
                  <w:marRight w:val="96"/>
                  <w:marTop w:val="0"/>
                  <w:marBottom w:val="0"/>
                  <w:divBdr>
                    <w:top w:val="none" w:sz="0" w:space="0" w:color="auto"/>
                    <w:left w:val="none" w:sz="0" w:space="0" w:color="auto"/>
                    <w:bottom w:val="none" w:sz="0" w:space="0" w:color="auto"/>
                    <w:right w:val="none" w:sz="0" w:space="0" w:color="auto"/>
                  </w:divBdr>
                </w:div>
              </w:divsChild>
            </w:div>
            <w:div w:id="2108232136">
              <w:marLeft w:val="0"/>
              <w:marRight w:val="0"/>
              <w:marTop w:val="0"/>
              <w:marBottom w:val="240"/>
              <w:divBdr>
                <w:top w:val="none" w:sz="0" w:space="0" w:color="auto"/>
                <w:left w:val="none" w:sz="0" w:space="0" w:color="auto"/>
                <w:bottom w:val="none" w:sz="0" w:space="0" w:color="auto"/>
                <w:right w:val="none" w:sz="0" w:space="0" w:color="auto"/>
              </w:divBdr>
              <w:divsChild>
                <w:div w:id="875194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mailto:correo.lucas.ldl@gmail.com" TargetMode="External"/><Relationship Id="rId47" Type="http://schemas.openxmlformats.org/officeDocument/2006/relationships/hyperlink" Target="https://rasa.com/docs/rasa/fallback-handoff/" TargetMode="External"/><Relationship Id="rId50" Type="http://schemas.openxmlformats.org/officeDocument/2006/relationships/hyperlink" Target="https://rasa.com/blog/intents-entities-understanding-the-rasa-nlu-pipeline/" TargetMode="External"/><Relationship Id="rId55" Type="http://schemas.openxmlformats.org/officeDocument/2006/relationships/hyperlink" Target="https://rasa.com/docs/rasa/stories/"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rasa.com/docs/rasa/domain/" TargetMode="External"/><Relationship Id="rId53" Type="http://schemas.openxmlformats.org/officeDocument/2006/relationships/hyperlink" Target="https://rasa.com/docs/rasa/playground/" TargetMode="External"/><Relationship Id="rId58" Type="http://schemas.openxmlformats.org/officeDocument/2006/relationships/hyperlink" Target="https://www.zdnet.com/article/what-is-ai-heres-everything-you-need-to-know-about-artificial-intelligence/"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mailto:ignacioanma05@gmail.com" TargetMode="External"/><Relationship Id="rId48" Type="http://schemas.openxmlformats.org/officeDocument/2006/relationships/hyperlink" Target="http://link.springer.com/10.1007/978-81-322-3972-7" TargetMode="External"/><Relationship Id="rId56" Type="http://schemas.openxmlformats.org/officeDocument/2006/relationships/hyperlink" Target="https://www.becas-santander.com/es/blog/test-de-turing.html" TargetMode="External"/><Relationship Id="rId8" Type="http://schemas.openxmlformats.org/officeDocument/2006/relationships/image" Target="media/image1.png"/><Relationship Id="rId51" Type="http://schemas.openxmlformats.org/officeDocument/2006/relationships/hyperlink" Target="https://www.extremetech.com/computing/318767-is-the-turing-test-obsolete"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news.mit.edu/2017/explained-neural-networks-deep-learning-0414" TargetMode="External"/><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rasa.com/docs/rasa/rul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pt3.website" TargetMode="External"/><Relationship Id="rId57" Type="http://schemas.openxmlformats.org/officeDocument/2006/relationships/hyperlink" Target="https://www.washingtonpost.com/technology/2022/06/11/google-ai-lamda-blake-lemoine/"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hyperlink" Target="https://rasa.com/docs/rasa/nlu-training-data/"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washingtonpost.com/technology/2022/06/11/google-ai-lamda-blake-lemoine/" TargetMode="External"/><Relationship Id="rId13" Type="http://schemas.openxmlformats.org/officeDocument/2006/relationships/hyperlink" Target="https://rasa.com/docs/rasa/" TargetMode="External"/><Relationship Id="rId18" Type="http://schemas.openxmlformats.org/officeDocument/2006/relationships/hyperlink" Target="https://rasa.com/docs/rasa/domain/" TargetMode="External"/><Relationship Id="rId3" Type="http://schemas.openxmlformats.org/officeDocument/2006/relationships/hyperlink" Target="https://www.extremetech.com/computing/318767-is-the-turing-test-obsolete" TargetMode="External"/><Relationship Id="rId21" Type="http://schemas.openxmlformats.org/officeDocument/2006/relationships/hyperlink" Target="https://rasa.com/docs/rasa/stories/" TargetMode="External"/><Relationship Id="rId7" Type="http://schemas.openxmlformats.org/officeDocument/2006/relationships/hyperlink" Target="https://gpt3.website/" TargetMode="External"/><Relationship Id="rId12" Type="http://schemas.openxmlformats.org/officeDocument/2006/relationships/hyperlink" Target="http://download.tensorflow.org/paper/whitepaper2015.pdf" TargetMode="External"/><Relationship Id="rId17" Type="http://schemas.openxmlformats.org/officeDocument/2006/relationships/hyperlink" Target="https://rasa.com/docs/rasa/training-data-format" TargetMode="External"/><Relationship Id="rId2" Type="http://schemas.openxmlformats.org/officeDocument/2006/relationships/hyperlink" Target="https://www.becas-santander.com/es/blog/test-de-turing.html" TargetMode="External"/><Relationship Id="rId16" Type="http://schemas.openxmlformats.org/officeDocument/2006/relationships/hyperlink" Target="https://rasa.com/docs/rasa/playground" TargetMode="External"/><Relationship Id="rId20" Type="http://schemas.openxmlformats.org/officeDocument/2006/relationships/hyperlink" Target="https://rasa.com/docs/rasa/rules" TargetMode="External"/><Relationship Id="rId1" Type="http://schemas.openxmlformats.org/officeDocument/2006/relationships/hyperlink" Target="https://www.becas-santander.com/es/blog/test-de-turing.html" TargetMode="External"/><Relationship Id="rId6" Type="http://schemas.openxmlformats.org/officeDocument/2006/relationships/hyperlink" Target="https://gpt3.website/" TargetMode="External"/><Relationship Id="rId11" Type="http://schemas.openxmlformats.org/officeDocument/2006/relationships/hyperlink" Target="https://news.mit.edu/2017/explainedneural-networks-deep-learning-0414" TargetMode="External"/><Relationship Id="rId24" Type="http://schemas.openxmlformats.org/officeDocument/2006/relationships/hyperlink" Target="https://academic.oup.com/mind/article/LIX/236/433/986238" TargetMode="External"/><Relationship Id="rId5" Type="http://schemas.openxmlformats.org/officeDocument/2006/relationships/hyperlink" Target="https://chatbotsjournal.com/chatbot-trends-report-2021-b15479c404e4" TargetMode="External"/><Relationship Id="rId15" Type="http://schemas.openxmlformats.org/officeDocument/2006/relationships/hyperlink" Target="https://rasa.com/blog/intents-entities-understanding-the-rasa-nlu-pipeline/" TargetMode="External"/><Relationship Id="rId23" Type="http://schemas.openxmlformats.org/officeDocument/2006/relationships/hyperlink" Target="https://academic.oup.com/mind/article/LIX/236/433/986238" TargetMode="External"/><Relationship Id="rId10" Type="http://schemas.openxmlformats.org/officeDocument/2006/relationships/hyperlink" Target="https://www.zdnet.com/article/what-is-aiheres-everything-you-need-to-know-about-artificial-intelligence/" TargetMode="External"/><Relationship Id="rId19" Type="http://schemas.openxmlformats.org/officeDocument/2006/relationships/hyperlink" Target="https://rasa.com/docs/rasa/nlu-training-data/" TargetMode="External"/><Relationship Id="rId4" Type="http://schemas.openxmlformats.org/officeDocument/2006/relationships/hyperlink" Target="https://www.extremetech.com/computing/318767-is-the-turing-test-obsolete" TargetMode="External"/><Relationship Id="rId9" Type="http://schemas.openxmlformats.org/officeDocument/2006/relationships/hyperlink" Target="https://www.washingtonpost.com/technology/2022/06/11/google-ai-lamda-blake-lemoine/" TargetMode="External"/><Relationship Id="rId14" Type="http://schemas.openxmlformats.org/officeDocument/2006/relationships/hyperlink" Target="https://rasa.com/docs/rasa/nlu-training-data/" TargetMode="External"/><Relationship Id="rId22" Type="http://schemas.openxmlformats.org/officeDocument/2006/relationships/hyperlink" Target="https://rasa.com/docs/rasa/fallback-handof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A7EA1-DCAF-46B4-9BA3-2A918844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38</Pages>
  <Words>6043</Words>
  <Characters>33237</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Salipoke Kala</dc:creator>
  <cp:keywords/>
  <cp:lastModifiedBy>Ignacio Anton Martin</cp:lastModifiedBy>
  <cp:revision>7</cp:revision>
  <dcterms:created xsi:type="dcterms:W3CDTF">2022-09-19T17:23:00Z</dcterms:created>
  <dcterms:modified xsi:type="dcterms:W3CDTF">2022-09-19T18:03:00Z</dcterms:modified>
</cp:coreProperties>
</file>